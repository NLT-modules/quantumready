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lang w:eastAsia="en-US"/>
          <w14:ligatures w14:val="standardContextual"/>
        </w:rPr>
        <w:id w:val="1010022238"/>
        <w:docPartObj>
          <w:docPartGallery w:val="Table of Contents"/>
          <w:docPartUnique/>
        </w:docPartObj>
      </w:sdtPr>
      <w:sdtEndPr>
        <w:rPr>
          <w:b/>
          <w:bCs/>
        </w:rPr>
      </w:sdtEndPr>
      <w:sdtContent>
        <w:p w14:paraId="05D17403" w14:textId="706941C7" w:rsidR="00EB438E" w:rsidRDefault="00EB438E">
          <w:pPr>
            <w:pStyle w:val="TOCHeading"/>
          </w:pPr>
          <w:r>
            <w:t>Inhoudsopgave</w:t>
          </w:r>
        </w:p>
        <w:p w14:paraId="5780E8CB" w14:textId="4F5AFAC2" w:rsidR="00E03BEF" w:rsidRDefault="0071049B">
          <w:pPr>
            <w:pStyle w:val="TOC1"/>
            <w:tabs>
              <w:tab w:val="right" w:leader="dot" w:pos="9016"/>
            </w:tabs>
            <w:rPr>
              <w:rFonts w:eastAsiaTheme="minorEastAsia"/>
              <w:noProof/>
              <w:lang w:eastAsia="nl-NL"/>
            </w:rPr>
          </w:pPr>
          <w:r>
            <w:fldChar w:fldCharType="begin"/>
          </w:r>
          <w:r>
            <w:instrText xml:space="preserve"> TOC \o "1-2" \h \z \u </w:instrText>
          </w:r>
          <w:r>
            <w:fldChar w:fldCharType="separate"/>
          </w:r>
          <w:hyperlink w:anchor="_Toc165031820" w:history="1">
            <w:r w:rsidR="00E03BEF" w:rsidRPr="00CA1DE7">
              <w:rPr>
                <w:rStyle w:val="Hyperlink"/>
                <w:noProof/>
              </w:rPr>
              <w:t>Hoofdstuk 1: Biomimetica en Quantum Technologie</w:t>
            </w:r>
            <w:r w:rsidR="00E03BEF">
              <w:rPr>
                <w:noProof/>
                <w:webHidden/>
              </w:rPr>
              <w:tab/>
            </w:r>
            <w:r w:rsidR="00E03BEF">
              <w:rPr>
                <w:noProof/>
                <w:webHidden/>
              </w:rPr>
              <w:fldChar w:fldCharType="begin"/>
            </w:r>
            <w:r w:rsidR="00E03BEF">
              <w:rPr>
                <w:noProof/>
                <w:webHidden/>
              </w:rPr>
              <w:instrText xml:space="preserve"> PAGEREF _Toc165031820 \h </w:instrText>
            </w:r>
            <w:r w:rsidR="00E03BEF">
              <w:rPr>
                <w:noProof/>
                <w:webHidden/>
              </w:rPr>
            </w:r>
            <w:r w:rsidR="00E03BEF">
              <w:rPr>
                <w:noProof/>
                <w:webHidden/>
              </w:rPr>
              <w:fldChar w:fldCharType="separate"/>
            </w:r>
            <w:r w:rsidR="00E03BEF">
              <w:rPr>
                <w:noProof/>
                <w:webHidden/>
              </w:rPr>
              <w:t>3</w:t>
            </w:r>
            <w:r w:rsidR="00E03BEF">
              <w:rPr>
                <w:noProof/>
                <w:webHidden/>
              </w:rPr>
              <w:fldChar w:fldCharType="end"/>
            </w:r>
          </w:hyperlink>
        </w:p>
        <w:p w14:paraId="076FA4F7" w14:textId="677316B1" w:rsidR="00E03BEF" w:rsidRDefault="00000000">
          <w:pPr>
            <w:pStyle w:val="TOC2"/>
            <w:tabs>
              <w:tab w:val="left" w:pos="880"/>
              <w:tab w:val="right" w:leader="dot" w:pos="9016"/>
            </w:tabs>
            <w:rPr>
              <w:rFonts w:eastAsiaTheme="minorEastAsia"/>
              <w:noProof/>
              <w:lang w:eastAsia="nl-NL"/>
            </w:rPr>
          </w:pPr>
          <w:hyperlink w:anchor="_Toc165031821" w:history="1">
            <w:r w:rsidR="00E03BEF" w:rsidRPr="00CA1DE7">
              <w:rPr>
                <w:rStyle w:val="Hyperlink"/>
                <w:noProof/>
              </w:rPr>
              <w:t>1.1.</w:t>
            </w:r>
            <w:r w:rsidR="00E03BEF">
              <w:rPr>
                <w:rFonts w:eastAsiaTheme="minorEastAsia"/>
                <w:noProof/>
                <w:lang w:eastAsia="nl-NL"/>
              </w:rPr>
              <w:tab/>
            </w:r>
            <w:r w:rsidR="00E03BEF" w:rsidRPr="00CA1DE7">
              <w:rPr>
                <w:rStyle w:val="Hyperlink"/>
                <w:noProof/>
              </w:rPr>
              <w:t>Wat is biomimetica?</w:t>
            </w:r>
            <w:r w:rsidR="00E03BEF">
              <w:rPr>
                <w:noProof/>
                <w:webHidden/>
              </w:rPr>
              <w:tab/>
            </w:r>
            <w:r w:rsidR="00E03BEF">
              <w:rPr>
                <w:noProof/>
                <w:webHidden/>
              </w:rPr>
              <w:fldChar w:fldCharType="begin"/>
            </w:r>
            <w:r w:rsidR="00E03BEF">
              <w:rPr>
                <w:noProof/>
                <w:webHidden/>
              </w:rPr>
              <w:instrText xml:space="preserve"> PAGEREF _Toc165031821 \h </w:instrText>
            </w:r>
            <w:r w:rsidR="00E03BEF">
              <w:rPr>
                <w:noProof/>
                <w:webHidden/>
              </w:rPr>
            </w:r>
            <w:r w:rsidR="00E03BEF">
              <w:rPr>
                <w:noProof/>
                <w:webHidden/>
              </w:rPr>
              <w:fldChar w:fldCharType="separate"/>
            </w:r>
            <w:r w:rsidR="00E03BEF">
              <w:rPr>
                <w:noProof/>
                <w:webHidden/>
              </w:rPr>
              <w:t>3</w:t>
            </w:r>
            <w:r w:rsidR="00E03BEF">
              <w:rPr>
                <w:noProof/>
                <w:webHidden/>
              </w:rPr>
              <w:fldChar w:fldCharType="end"/>
            </w:r>
          </w:hyperlink>
        </w:p>
        <w:p w14:paraId="61185CD0" w14:textId="0B73D912" w:rsidR="00E03BEF" w:rsidRDefault="00000000">
          <w:pPr>
            <w:pStyle w:val="TOC2"/>
            <w:tabs>
              <w:tab w:val="left" w:pos="880"/>
              <w:tab w:val="right" w:leader="dot" w:pos="9016"/>
            </w:tabs>
            <w:rPr>
              <w:rFonts w:eastAsiaTheme="minorEastAsia"/>
              <w:noProof/>
              <w:lang w:eastAsia="nl-NL"/>
            </w:rPr>
          </w:pPr>
          <w:hyperlink w:anchor="_Toc165031822" w:history="1">
            <w:r w:rsidR="00E03BEF" w:rsidRPr="00CA1DE7">
              <w:rPr>
                <w:rStyle w:val="Hyperlink"/>
                <w:noProof/>
              </w:rPr>
              <w:t>1.2.</w:t>
            </w:r>
            <w:r w:rsidR="00E03BEF">
              <w:rPr>
                <w:rFonts w:eastAsiaTheme="minorEastAsia"/>
                <w:noProof/>
                <w:lang w:eastAsia="nl-NL"/>
              </w:rPr>
              <w:tab/>
            </w:r>
            <w:r w:rsidR="00E03BEF" w:rsidRPr="00CA1DE7">
              <w:rPr>
                <w:rStyle w:val="Hyperlink"/>
                <w:noProof/>
              </w:rPr>
              <w:t>Vliegen als voorbeeld van biomimetica</w:t>
            </w:r>
            <w:r w:rsidR="00E03BEF">
              <w:rPr>
                <w:noProof/>
                <w:webHidden/>
              </w:rPr>
              <w:tab/>
            </w:r>
            <w:r w:rsidR="00E03BEF">
              <w:rPr>
                <w:noProof/>
                <w:webHidden/>
              </w:rPr>
              <w:fldChar w:fldCharType="begin"/>
            </w:r>
            <w:r w:rsidR="00E03BEF">
              <w:rPr>
                <w:noProof/>
                <w:webHidden/>
              </w:rPr>
              <w:instrText xml:space="preserve"> PAGEREF _Toc165031822 \h </w:instrText>
            </w:r>
            <w:r w:rsidR="00E03BEF">
              <w:rPr>
                <w:noProof/>
                <w:webHidden/>
              </w:rPr>
            </w:r>
            <w:r w:rsidR="00E03BEF">
              <w:rPr>
                <w:noProof/>
                <w:webHidden/>
              </w:rPr>
              <w:fldChar w:fldCharType="separate"/>
            </w:r>
            <w:r w:rsidR="00E03BEF">
              <w:rPr>
                <w:noProof/>
                <w:webHidden/>
              </w:rPr>
              <w:t>3</w:t>
            </w:r>
            <w:r w:rsidR="00E03BEF">
              <w:rPr>
                <w:noProof/>
                <w:webHidden/>
              </w:rPr>
              <w:fldChar w:fldCharType="end"/>
            </w:r>
          </w:hyperlink>
        </w:p>
        <w:p w14:paraId="7EAD8388" w14:textId="04B7F7BC" w:rsidR="00E03BEF" w:rsidRDefault="00000000">
          <w:pPr>
            <w:pStyle w:val="TOC2"/>
            <w:tabs>
              <w:tab w:val="left" w:pos="880"/>
              <w:tab w:val="right" w:leader="dot" w:pos="9016"/>
            </w:tabs>
            <w:rPr>
              <w:rFonts w:eastAsiaTheme="minorEastAsia"/>
              <w:noProof/>
              <w:lang w:eastAsia="nl-NL"/>
            </w:rPr>
          </w:pPr>
          <w:hyperlink w:anchor="_Toc165031823" w:history="1">
            <w:r w:rsidR="00E03BEF" w:rsidRPr="00CA1DE7">
              <w:rPr>
                <w:rStyle w:val="Hyperlink"/>
                <w:noProof/>
              </w:rPr>
              <w:t>1.3.</w:t>
            </w:r>
            <w:r w:rsidR="00E03BEF">
              <w:rPr>
                <w:rFonts w:eastAsiaTheme="minorEastAsia"/>
                <w:noProof/>
                <w:lang w:eastAsia="nl-NL"/>
              </w:rPr>
              <w:tab/>
            </w:r>
            <w:r w:rsidR="00E03BEF" w:rsidRPr="00CA1DE7">
              <w:rPr>
                <w:rStyle w:val="Hyperlink"/>
                <w:noProof/>
              </w:rPr>
              <w:t>Technologie en biomimetica</w:t>
            </w:r>
            <w:r w:rsidR="00E03BEF">
              <w:rPr>
                <w:noProof/>
                <w:webHidden/>
              </w:rPr>
              <w:tab/>
            </w:r>
            <w:r w:rsidR="00E03BEF">
              <w:rPr>
                <w:noProof/>
                <w:webHidden/>
              </w:rPr>
              <w:fldChar w:fldCharType="begin"/>
            </w:r>
            <w:r w:rsidR="00E03BEF">
              <w:rPr>
                <w:noProof/>
                <w:webHidden/>
              </w:rPr>
              <w:instrText xml:space="preserve"> PAGEREF _Toc165031823 \h </w:instrText>
            </w:r>
            <w:r w:rsidR="00E03BEF">
              <w:rPr>
                <w:noProof/>
                <w:webHidden/>
              </w:rPr>
            </w:r>
            <w:r w:rsidR="00E03BEF">
              <w:rPr>
                <w:noProof/>
                <w:webHidden/>
              </w:rPr>
              <w:fldChar w:fldCharType="separate"/>
            </w:r>
            <w:r w:rsidR="00E03BEF">
              <w:rPr>
                <w:noProof/>
                <w:webHidden/>
              </w:rPr>
              <w:t>5</w:t>
            </w:r>
            <w:r w:rsidR="00E03BEF">
              <w:rPr>
                <w:noProof/>
                <w:webHidden/>
              </w:rPr>
              <w:fldChar w:fldCharType="end"/>
            </w:r>
          </w:hyperlink>
        </w:p>
        <w:p w14:paraId="619BEECB" w14:textId="51A2EDC0" w:rsidR="00E03BEF" w:rsidRDefault="00000000">
          <w:pPr>
            <w:pStyle w:val="TOC2"/>
            <w:tabs>
              <w:tab w:val="left" w:pos="880"/>
              <w:tab w:val="right" w:leader="dot" w:pos="9016"/>
            </w:tabs>
            <w:rPr>
              <w:rFonts w:eastAsiaTheme="minorEastAsia"/>
              <w:noProof/>
              <w:lang w:eastAsia="nl-NL"/>
            </w:rPr>
          </w:pPr>
          <w:hyperlink w:anchor="_Toc165031824" w:history="1">
            <w:r w:rsidR="00E03BEF" w:rsidRPr="00CA1DE7">
              <w:rPr>
                <w:rStyle w:val="Hyperlink"/>
                <w:noProof/>
              </w:rPr>
              <w:t>1.4.</w:t>
            </w:r>
            <w:r w:rsidR="00E03BEF">
              <w:rPr>
                <w:rFonts w:eastAsiaTheme="minorEastAsia"/>
                <w:noProof/>
                <w:lang w:eastAsia="nl-NL"/>
              </w:rPr>
              <w:tab/>
            </w:r>
            <w:r w:rsidR="00E03BEF" w:rsidRPr="00CA1DE7">
              <w:rPr>
                <w:rStyle w:val="Hyperlink"/>
                <w:noProof/>
              </w:rPr>
              <w:t>Het elektrisch veld</w:t>
            </w:r>
            <w:r w:rsidR="00E03BEF">
              <w:rPr>
                <w:noProof/>
                <w:webHidden/>
              </w:rPr>
              <w:tab/>
            </w:r>
            <w:r w:rsidR="00E03BEF">
              <w:rPr>
                <w:noProof/>
                <w:webHidden/>
              </w:rPr>
              <w:fldChar w:fldCharType="begin"/>
            </w:r>
            <w:r w:rsidR="00E03BEF">
              <w:rPr>
                <w:noProof/>
                <w:webHidden/>
              </w:rPr>
              <w:instrText xml:space="preserve"> PAGEREF _Toc165031824 \h </w:instrText>
            </w:r>
            <w:r w:rsidR="00E03BEF">
              <w:rPr>
                <w:noProof/>
                <w:webHidden/>
              </w:rPr>
            </w:r>
            <w:r w:rsidR="00E03BEF">
              <w:rPr>
                <w:noProof/>
                <w:webHidden/>
              </w:rPr>
              <w:fldChar w:fldCharType="separate"/>
            </w:r>
            <w:r w:rsidR="00E03BEF">
              <w:rPr>
                <w:noProof/>
                <w:webHidden/>
              </w:rPr>
              <w:t>6</w:t>
            </w:r>
            <w:r w:rsidR="00E03BEF">
              <w:rPr>
                <w:noProof/>
                <w:webHidden/>
              </w:rPr>
              <w:fldChar w:fldCharType="end"/>
            </w:r>
          </w:hyperlink>
        </w:p>
        <w:p w14:paraId="3624BB49" w14:textId="4670CCA7" w:rsidR="00E03BEF" w:rsidRDefault="00000000">
          <w:pPr>
            <w:pStyle w:val="TOC2"/>
            <w:tabs>
              <w:tab w:val="left" w:pos="880"/>
              <w:tab w:val="right" w:leader="dot" w:pos="9016"/>
            </w:tabs>
            <w:rPr>
              <w:rFonts w:eastAsiaTheme="minorEastAsia"/>
              <w:noProof/>
              <w:lang w:eastAsia="nl-NL"/>
            </w:rPr>
          </w:pPr>
          <w:hyperlink w:anchor="_Toc165031825" w:history="1">
            <w:r w:rsidR="00E03BEF" w:rsidRPr="00CA1DE7">
              <w:rPr>
                <w:rStyle w:val="Hyperlink"/>
                <w:noProof/>
              </w:rPr>
              <w:t>1.5.</w:t>
            </w:r>
            <w:r w:rsidR="00E03BEF">
              <w:rPr>
                <w:rFonts w:eastAsiaTheme="minorEastAsia"/>
                <w:noProof/>
                <w:lang w:eastAsia="nl-NL"/>
              </w:rPr>
              <w:tab/>
            </w:r>
            <w:r w:rsidR="00E03BEF" w:rsidRPr="00CA1DE7">
              <w:rPr>
                <w:rStyle w:val="Hyperlink"/>
                <w:noProof/>
              </w:rPr>
              <w:t>Sensoren</w:t>
            </w:r>
            <w:r w:rsidR="00E03BEF">
              <w:rPr>
                <w:noProof/>
                <w:webHidden/>
              </w:rPr>
              <w:tab/>
            </w:r>
            <w:r w:rsidR="00E03BEF">
              <w:rPr>
                <w:noProof/>
                <w:webHidden/>
              </w:rPr>
              <w:fldChar w:fldCharType="begin"/>
            </w:r>
            <w:r w:rsidR="00E03BEF">
              <w:rPr>
                <w:noProof/>
                <w:webHidden/>
              </w:rPr>
              <w:instrText xml:space="preserve"> PAGEREF _Toc165031825 \h </w:instrText>
            </w:r>
            <w:r w:rsidR="00E03BEF">
              <w:rPr>
                <w:noProof/>
                <w:webHidden/>
              </w:rPr>
            </w:r>
            <w:r w:rsidR="00E03BEF">
              <w:rPr>
                <w:noProof/>
                <w:webHidden/>
              </w:rPr>
              <w:fldChar w:fldCharType="separate"/>
            </w:r>
            <w:r w:rsidR="00E03BEF">
              <w:rPr>
                <w:noProof/>
                <w:webHidden/>
              </w:rPr>
              <w:t>7</w:t>
            </w:r>
            <w:r w:rsidR="00E03BEF">
              <w:rPr>
                <w:noProof/>
                <w:webHidden/>
              </w:rPr>
              <w:fldChar w:fldCharType="end"/>
            </w:r>
          </w:hyperlink>
        </w:p>
        <w:p w14:paraId="3A31BBAF" w14:textId="464E39EF" w:rsidR="00E03BEF" w:rsidRDefault="00000000">
          <w:pPr>
            <w:pStyle w:val="TOC2"/>
            <w:tabs>
              <w:tab w:val="left" w:pos="880"/>
              <w:tab w:val="right" w:leader="dot" w:pos="9016"/>
            </w:tabs>
            <w:rPr>
              <w:rFonts w:eastAsiaTheme="minorEastAsia"/>
              <w:noProof/>
              <w:lang w:eastAsia="nl-NL"/>
            </w:rPr>
          </w:pPr>
          <w:hyperlink w:anchor="_Toc165031826" w:history="1">
            <w:r w:rsidR="00E03BEF" w:rsidRPr="00CA1DE7">
              <w:rPr>
                <w:rStyle w:val="Hyperlink"/>
                <w:noProof/>
              </w:rPr>
              <w:t>1.6.</w:t>
            </w:r>
            <w:r w:rsidR="00E03BEF">
              <w:rPr>
                <w:rFonts w:eastAsiaTheme="minorEastAsia"/>
                <w:noProof/>
                <w:lang w:eastAsia="nl-NL"/>
              </w:rPr>
              <w:tab/>
            </w:r>
            <w:r w:rsidR="00E03BEF" w:rsidRPr="00CA1DE7">
              <w:rPr>
                <w:rStyle w:val="Hyperlink"/>
                <w:noProof/>
              </w:rPr>
              <w:t>Quantummechanica</w:t>
            </w:r>
            <w:r w:rsidR="00E03BEF">
              <w:rPr>
                <w:noProof/>
                <w:webHidden/>
              </w:rPr>
              <w:tab/>
            </w:r>
            <w:r w:rsidR="00E03BEF">
              <w:rPr>
                <w:noProof/>
                <w:webHidden/>
              </w:rPr>
              <w:fldChar w:fldCharType="begin"/>
            </w:r>
            <w:r w:rsidR="00E03BEF">
              <w:rPr>
                <w:noProof/>
                <w:webHidden/>
              </w:rPr>
              <w:instrText xml:space="preserve"> PAGEREF _Toc165031826 \h </w:instrText>
            </w:r>
            <w:r w:rsidR="00E03BEF">
              <w:rPr>
                <w:noProof/>
                <w:webHidden/>
              </w:rPr>
            </w:r>
            <w:r w:rsidR="00E03BEF">
              <w:rPr>
                <w:noProof/>
                <w:webHidden/>
              </w:rPr>
              <w:fldChar w:fldCharType="separate"/>
            </w:r>
            <w:r w:rsidR="00E03BEF">
              <w:rPr>
                <w:noProof/>
                <w:webHidden/>
              </w:rPr>
              <w:t>9</w:t>
            </w:r>
            <w:r w:rsidR="00E03BEF">
              <w:rPr>
                <w:noProof/>
                <w:webHidden/>
              </w:rPr>
              <w:fldChar w:fldCharType="end"/>
            </w:r>
          </w:hyperlink>
        </w:p>
        <w:p w14:paraId="20F9EC16" w14:textId="039D4AC0" w:rsidR="00E03BEF" w:rsidRDefault="00000000">
          <w:pPr>
            <w:pStyle w:val="TOC1"/>
            <w:tabs>
              <w:tab w:val="right" w:leader="dot" w:pos="9016"/>
            </w:tabs>
            <w:rPr>
              <w:rFonts w:eastAsiaTheme="minorEastAsia"/>
              <w:noProof/>
              <w:lang w:eastAsia="nl-NL"/>
            </w:rPr>
          </w:pPr>
          <w:hyperlink w:anchor="_Toc165031827" w:history="1">
            <w:r w:rsidR="00E03BEF" w:rsidRPr="00CA1DE7">
              <w:rPr>
                <w:rStyle w:val="Hyperlink"/>
                <w:noProof/>
              </w:rPr>
              <w:t>Hoofdstuk 2: Licht waarnemen en maken</w:t>
            </w:r>
            <w:r w:rsidR="00E03BEF">
              <w:rPr>
                <w:noProof/>
                <w:webHidden/>
              </w:rPr>
              <w:tab/>
            </w:r>
            <w:r w:rsidR="00E03BEF">
              <w:rPr>
                <w:noProof/>
                <w:webHidden/>
              </w:rPr>
              <w:fldChar w:fldCharType="begin"/>
            </w:r>
            <w:r w:rsidR="00E03BEF">
              <w:rPr>
                <w:noProof/>
                <w:webHidden/>
              </w:rPr>
              <w:instrText xml:space="preserve"> PAGEREF _Toc165031827 \h </w:instrText>
            </w:r>
            <w:r w:rsidR="00E03BEF">
              <w:rPr>
                <w:noProof/>
                <w:webHidden/>
              </w:rPr>
            </w:r>
            <w:r w:rsidR="00E03BEF">
              <w:rPr>
                <w:noProof/>
                <w:webHidden/>
              </w:rPr>
              <w:fldChar w:fldCharType="separate"/>
            </w:r>
            <w:r w:rsidR="00E03BEF">
              <w:rPr>
                <w:noProof/>
                <w:webHidden/>
              </w:rPr>
              <w:t>11</w:t>
            </w:r>
            <w:r w:rsidR="00E03BEF">
              <w:rPr>
                <w:noProof/>
                <w:webHidden/>
              </w:rPr>
              <w:fldChar w:fldCharType="end"/>
            </w:r>
          </w:hyperlink>
        </w:p>
        <w:p w14:paraId="2EE2D4B8" w14:textId="67FDB74F" w:rsidR="00E03BEF" w:rsidRDefault="00000000">
          <w:pPr>
            <w:pStyle w:val="TOC2"/>
            <w:tabs>
              <w:tab w:val="left" w:pos="880"/>
              <w:tab w:val="right" w:leader="dot" w:pos="9016"/>
            </w:tabs>
            <w:rPr>
              <w:rFonts w:eastAsiaTheme="minorEastAsia"/>
              <w:noProof/>
              <w:lang w:eastAsia="nl-NL"/>
            </w:rPr>
          </w:pPr>
          <w:hyperlink w:anchor="_Toc165031828" w:history="1">
            <w:r w:rsidR="00E03BEF" w:rsidRPr="00CA1DE7">
              <w:rPr>
                <w:rStyle w:val="Hyperlink"/>
                <w:noProof/>
              </w:rPr>
              <w:t>2.1.</w:t>
            </w:r>
            <w:r w:rsidR="00E03BEF">
              <w:rPr>
                <w:rFonts w:eastAsiaTheme="minorEastAsia"/>
                <w:noProof/>
                <w:lang w:eastAsia="nl-NL"/>
              </w:rPr>
              <w:tab/>
            </w:r>
            <w:r w:rsidR="00E03BEF" w:rsidRPr="00CA1DE7">
              <w:rPr>
                <w:rStyle w:val="Hyperlink"/>
                <w:noProof/>
              </w:rPr>
              <w:t>Inleiding</w:t>
            </w:r>
            <w:r w:rsidR="00E03BEF">
              <w:rPr>
                <w:noProof/>
                <w:webHidden/>
              </w:rPr>
              <w:tab/>
            </w:r>
            <w:r w:rsidR="00E03BEF">
              <w:rPr>
                <w:noProof/>
                <w:webHidden/>
              </w:rPr>
              <w:fldChar w:fldCharType="begin"/>
            </w:r>
            <w:r w:rsidR="00E03BEF">
              <w:rPr>
                <w:noProof/>
                <w:webHidden/>
              </w:rPr>
              <w:instrText xml:space="preserve"> PAGEREF _Toc165031828 \h </w:instrText>
            </w:r>
            <w:r w:rsidR="00E03BEF">
              <w:rPr>
                <w:noProof/>
                <w:webHidden/>
              </w:rPr>
            </w:r>
            <w:r w:rsidR="00E03BEF">
              <w:rPr>
                <w:noProof/>
                <w:webHidden/>
              </w:rPr>
              <w:fldChar w:fldCharType="separate"/>
            </w:r>
            <w:r w:rsidR="00E03BEF">
              <w:rPr>
                <w:noProof/>
                <w:webHidden/>
              </w:rPr>
              <w:t>11</w:t>
            </w:r>
            <w:r w:rsidR="00E03BEF">
              <w:rPr>
                <w:noProof/>
                <w:webHidden/>
              </w:rPr>
              <w:fldChar w:fldCharType="end"/>
            </w:r>
          </w:hyperlink>
        </w:p>
        <w:p w14:paraId="4F0770AF" w14:textId="36FC70BB" w:rsidR="00E03BEF" w:rsidRDefault="00000000">
          <w:pPr>
            <w:pStyle w:val="TOC2"/>
            <w:tabs>
              <w:tab w:val="left" w:pos="880"/>
              <w:tab w:val="right" w:leader="dot" w:pos="9016"/>
            </w:tabs>
            <w:rPr>
              <w:rFonts w:eastAsiaTheme="minorEastAsia"/>
              <w:noProof/>
              <w:lang w:eastAsia="nl-NL"/>
            </w:rPr>
          </w:pPr>
          <w:hyperlink w:anchor="_Toc165031829" w:history="1">
            <w:r w:rsidR="00E03BEF" w:rsidRPr="00CA1DE7">
              <w:rPr>
                <w:rStyle w:val="Hyperlink"/>
                <w:noProof/>
              </w:rPr>
              <w:t>2.2.</w:t>
            </w:r>
            <w:r w:rsidR="00E03BEF">
              <w:rPr>
                <w:rFonts w:eastAsiaTheme="minorEastAsia"/>
                <w:noProof/>
                <w:lang w:eastAsia="nl-NL"/>
              </w:rPr>
              <w:tab/>
            </w:r>
            <w:r w:rsidR="00E03BEF" w:rsidRPr="00CA1DE7">
              <w:rPr>
                <w:rStyle w:val="Hyperlink"/>
                <w:noProof/>
              </w:rPr>
              <w:t>Licht: Kleur, golflengte en frequentie</w:t>
            </w:r>
            <w:r w:rsidR="00E03BEF">
              <w:rPr>
                <w:noProof/>
                <w:webHidden/>
              </w:rPr>
              <w:tab/>
            </w:r>
            <w:r w:rsidR="00E03BEF">
              <w:rPr>
                <w:noProof/>
                <w:webHidden/>
              </w:rPr>
              <w:fldChar w:fldCharType="begin"/>
            </w:r>
            <w:r w:rsidR="00E03BEF">
              <w:rPr>
                <w:noProof/>
                <w:webHidden/>
              </w:rPr>
              <w:instrText xml:space="preserve"> PAGEREF _Toc165031829 \h </w:instrText>
            </w:r>
            <w:r w:rsidR="00E03BEF">
              <w:rPr>
                <w:noProof/>
                <w:webHidden/>
              </w:rPr>
            </w:r>
            <w:r w:rsidR="00E03BEF">
              <w:rPr>
                <w:noProof/>
                <w:webHidden/>
              </w:rPr>
              <w:fldChar w:fldCharType="separate"/>
            </w:r>
            <w:r w:rsidR="00E03BEF">
              <w:rPr>
                <w:noProof/>
                <w:webHidden/>
              </w:rPr>
              <w:t>12</w:t>
            </w:r>
            <w:r w:rsidR="00E03BEF">
              <w:rPr>
                <w:noProof/>
                <w:webHidden/>
              </w:rPr>
              <w:fldChar w:fldCharType="end"/>
            </w:r>
          </w:hyperlink>
        </w:p>
        <w:p w14:paraId="6B7ABB3E" w14:textId="3044B4B3" w:rsidR="00E03BEF" w:rsidRDefault="00000000">
          <w:pPr>
            <w:pStyle w:val="TOC2"/>
            <w:tabs>
              <w:tab w:val="left" w:pos="880"/>
              <w:tab w:val="right" w:leader="dot" w:pos="9016"/>
            </w:tabs>
            <w:rPr>
              <w:rFonts w:eastAsiaTheme="minorEastAsia"/>
              <w:noProof/>
              <w:lang w:eastAsia="nl-NL"/>
            </w:rPr>
          </w:pPr>
          <w:hyperlink w:anchor="_Toc165031830" w:history="1">
            <w:r w:rsidR="00E03BEF" w:rsidRPr="00CA1DE7">
              <w:rPr>
                <w:rStyle w:val="Hyperlink"/>
                <w:noProof/>
              </w:rPr>
              <w:t>2.3.</w:t>
            </w:r>
            <w:r w:rsidR="00E03BEF">
              <w:rPr>
                <w:rFonts w:eastAsiaTheme="minorEastAsia"/>
                <w:noProof/>
                <w:lang w:eastAsia="nl-NL"/>
              </w:rPr>
              <w:tab/>
            </w:r>
            <w:r w:rsidR="00E03BEF" w:rsidRPr="00CA1DE7">
              <w:rPr>
                <w:rStyle w:val="Hyperlink"/>
                <w:noProof/>
              </w:rPr>
              <w:t>Licht en donker onderscheiden: staafjes</w:t>
            </w:r>
            <w:r w:rsidR="00E03BEF">
              <w:rPr>
                <w:noProof/>
                <w:webHidden/>
              </w:rPr>
              <w:tab/>
            </w:r>
            <w:r w:rsidR="00E03BEF">
              <w:rPr>
                <w:noProof/>
                <w:webHidden/>
              </w:rPr>
              <w:fldChar w:fldCharType="begin"/>
            </w:r>
            <w:r w:rsidR="00E03BEF">
              <w:rPr>
                <w:noProof/>
                <w:webHidden/>
              </w:rPr>
              <w:instrText xml:space="preserve"> PAGEREF _Toc165031830 \h </w:instrText>
            </w:r>
            <w:r w:rsidR="00E03BEF">
              <w:rPr>
                <w:noProof/>
                <w:webHidden/>
              </w:rPr>
            </w:r>
            <w:r w:rsidR="00E03BEF">
              <w:rPr>
                <w:noProof/>
                <w:webHidden/>
              </w:rPr>
              <w:fldChar w:fldCharType="separate"/>
            </w:r>
            <w:r w:rsidR="00E03BEF">
              <w:rPr>
                <w:noProof/>
                <w:webHidden/>
              </w:rPr>
              <w:t>14</w:t>
            </w:r>
            <w:r w:rsidR="00E03BEF">
              <w:rPr>
                <w:noProof/>
                <w:webHidden/>
              </w:rPr>
              <w:fldChar w:fldCharType="end"/>
            </w:r>
          </w:hyperlink>
        </w:p>
        <w:p w14:paraId="5E6E3946" w14:textId="3EF560FE" w:rsidR="00E03BEF" w:rsidRDefault="00000000">
          <w:pPr>
            <w:pStyle w:val="TOC2"/>
            <w:tabs>
              <w:tab w:val="left" w:pos="880"/>
              <w:tab w:val="right" w:leader="dot" w:pos="9016"/>
            </w:tabs>
            <w:rPr>
              <w:rFonts w:eastAsiaTheme="minorEastAsia"/>
              <w:noProof/>
              <w:lang w:eastAsia="nl-NL"/>
            </w:rPr>
          </w:pPr>
          <w:hyperlink w:anchor="_Toc165031831" w:history="1">
            <w:r w:rsidR="00E03BEF" w:rsidRPr="00CA1DE7">
              <w:rPr>
                <w:rStyle w:val="Hyperlink"/>
                <w:noProof/>
              </w:rPr>
              <w:t>2.4.</w:t>
            </w:r>
            <w:r w:rsidR="00E03BEF">
              <w:rPr>
                <w:rFonts w:eastAsiaTheme="minorEastAsia"/>
                <w:noProof/>
                <w:lang w:eastAsia="nl-NL"/>
              </w:rPr>
              <w:tab/>
            </w:r>
            <w:r w:rsidR="00E03BEF" w:rsidRPr="00CA1DE7">
              <w:rPr>
                <w:rStyle w:val="Hyperlink"/>
                <w:noProof/>
              </w:rPr>
              <w:t>Kleur onderscheiden: kegeltjes</w:t>
            </w:r>
            <w:r w:rsidR="00E03BEF">
              <w:rPr>
                <w:noProof/>
                <w:webHidden/>
              </w:rPr>
              <w:tab/>
            </w:r>
            <w:r w:rsidR="00E03BEF">
              <w:rPr>
                <w:noProof/>
                <w:webHidden/>
              </w:rPr>
              <w:fldChar w:fldCharType="begin"/>
            </w:r>
            <w:r w:rsidR="00E03BEF">
              <w:rPr>
                <w:noProof/>
                <w:webHidden/>
              </w:rPr>
              <w:instrText xml:space="preserve"> PAGEREF _Toc165031831 \h </w:instrText>
            </w:r>
            <w:r w:rsidR="00E03BEF">
              <w:rPr>
                <w:noProof/>
                <w:webHidden/>
              </w:rPr>
            </w:r>
            <w:r w:rsidR="00E03BEF">
              <w:rPr>
                <w:noProof/>
                <w:webHidden/>
              </w:rPr>
              <w:fldChar w:fldCharType="separate"/>
            </w:r>
            <w:r w:rsidR="00E03BEF">
              <w:rPr>
                <w:noProof/>
                <w:webHidden/>
              </w:rPr>
              <w:t>16</w:t>
            </w:r>
            <w:r w:rsidR="00E03BEF">
              <w:rPr>
                <w:noProof/>
                <w:webHidden/>
              </w:rPr>
              <w:fldChar w:fldCharType="end"/>
            </w:r>
          </w:hyperlink>
        </w:p>
        <w:p w14:paraId="45982718" w14:textId="0E8418BC" w:rsidR="00E03BEF" w:rsidRDefault="00000000">
          <w:pPr>
            <w:pStyle w:val="TOC2"/>
            <w:tabs>
              <w:tab w:val="left" w:pos="880"/>
              <w:tab w:val="right" w:leader="dot" w:pos="9016"/>
            </w:tabs>
            <w:rPr>
              <w:rFonts w:eastAsiaTheme="minorEastAsia"/>
              <w:noProof/>
              <w:lang w:eastAsia="nl-NL"/>
            </w:rPr>
          </w:pPr>
          <w:hyperlink w:anchor="_Toc165031832" w:history="1">
            <w:r w:rsidR="00E03BEF" w:rsidRPr="00CA1DE7">
              <w:rPr>
                <w:rStyle w:val="Hyperlink"/>
                <w:noProof/>
              </w:rPr>
              <w:t>2.5.</w:t>
            </w:r>
            <w:r w:rsidR="00E03BEF">
              <w:rPr>
                <w:rFonts w:eastAsiaTheme="minorEastAsia"/>
                <w:noProof/>
                <w:lang w:eastAsia="nl-NL"/>
              </w:rPr>
              <w:tab/>
            </w:r>
            <w:r w:rsidR="00E03BEF" w:rsidRPr="00CA1DE7">
              <w:rPr>
                <w:rStyle w:val="Hyperlink"/>
                <w:noProof/>
              </w:rPr>
              <w:t>Kleuren maken en meten met LEDs</w:t>
            </w:r>
            <w:r w:rsidR="00E03BEF">
              <w:rPr>
                <w:noProof/>
                <w:webHidden/>
              </w:rPr>
              <w:tab/>
            </w:r>
            <w:r w:rsidR="00E03BEF">
              <w:rPr>
                <w:noProof/>
                <w:webHidden/>
              </w:rPr>
              <w:fldChar w:fldCharType="begin"/>
            </w:r>
            <w:r w:rsidR="00E03BEF">
              <w:rPr>
                <w:noProof/>
                <w:webHidden/>
              </w:rPr>
              <w:instrText xml:space="preserve"> PAGEREF _Toc165031832 \h </w:instrText>
            </w:r>
            <w:r w:rsidR="00E03BEF">
              <w:rPr>
                <w:noProof/>
                <w:webHidden/>
              </w:rPr>
            </w:r>
            <w:r w:rsidR="00E03BEF">
              <w:rPr>
                <w:noProof/>
                <w:webHidden/>
              </w:rPr>
              <w:fldChar w:fldCharType="separate"/>
            </w:r>
            <w:r w:rsidR="00E03BEF">
              <w:rPr>
                <w:noProof/>
                <w:webHidden/>
              </w:rPr>
              <w:t>18</w:t>
            </w:r>
            <w:r w:rsidR="00E03BEF">
              <w:rPr>
                <w:noProof/>
                <w:webHidden/>
              </w:rPr>
              <w:fldChar w:fldCharType="end"/>
            </w:r>
          </w:hyperlink>
        </w:p>
        <w:p w14:paraId="79209670" w14:textId="2F6792D4" w:rsidR="00E03BEF" w:rsidRDefault="00000000">
          <w:pPr>
            <w:pStyle w:val="TOC2"/>
            <w:tabs>
              <w:tab w:val="left" w:pos="880"/>
              <w:tab w:val="right" w:leader="dot" w:pos="9016"/>
            </w:tabs>
            <w:rPr>
              <w:rFonts w:eastAsiaTheme="minorEastAsia"/>
              <w:noProof/>
              <w:lang w:eastAsia="nl-NL"/>
            </w:rPr>
          </w:pPr>
          <w:hyperlink w:anchor="_Toc165031833" w:history="1">
            <w:r w:rsidR="00E03BEF" w:rsidRPr="00CA1DE7">
              <w:rPr>
                <w:rStyle w:val="Hyperlink"/>
                <w:noProof/>
              </w:rPr>
              <w:t>2.6.</w:t>
            </w:r>
            <w:r w:rsidR="00E03BEF">
              <w:rPr>
                <w:rFonts w:eastAsiaTheme="minorEastAsia"/>
                <w:noProof/>
                <w:lang w:eastAsia="nl-NL"/>
              </w:rPr>
              <w:tab/>
            </w:r>
            <w:r w:rsidR="00E03BEF" w:rsidRPr="00CA1DE7">
              <w:rPr>
                <w:rStyle w:val="Hyperlink"/>
                <w:noProof/>
              </w:rPr>
              <w:t>Lichtdeeltjes: fotonen</w:t>
            </w:r>
            <w:r w:rsidR="00E03BEF">
              <w:rPr>
                <w:noProof/>
                <w:webHidden/>
              </w:rPr>
              <w:tab/>
            </w:r>
            <w:r w:rsidR="00E03BEF">
              <w:rPr>
                <w:noProof/>
                <w:webHidden/>
              </w:rPr>
              <w:fldChar w:fldCharType="begin"/>
            </w:r>
            <w:r w:rsidR="00E03BEF">
              <w:rPr>
                <w:noProof/>
                <w:webHidden/>
              </w:rPr>
              <w:instrText xml:space="preserve"> PAGEREF _Toc165031833 \h </w:instrText>
            </w:r>
            <w:r w:rsidR="00E03BEF">
              <w:rPr>
                <w:noProof/>
                <w:webHidden/>
              </w:rPr>
            </w:r>
            <w:r w:rsidR="00E03BEF">
              <w:rPr>
                <w:noProof/>
                <w:webHidden/>
              </w:rPr>
              <w:fldChar w:fldCharType="separate"/>
            </w:r>
            <w:r w:rsidR="00E03BEF">
              <w:rPr>
                <w:noProof/>
                <w:webHidden/>
              </w:rPr>
              <w:t>22</w:t>
            </w:r>
            <w:r w:rsidR="00E03BEF">
              <w:rPr>
                <w:noProof/>
                <w:webHidden/>
              </w:rPr>
              <w:fldChar w:fldCharType="end"/>
            </w:r>
          </w:hyperlink>
        </w:p>
        <w:p w14:paraId="723834E7" w14:textId="3E7C55B4" w:rsidR="00E03BEF" w:rsidRDefault="00000000">
          <w:pPr>
            <w:pStyle w:val="TOC2"/>
            <w:tabs>
              <w:tab w:val="left" w:pos="880"/>
              <w:tab w:val="right" w:leader="dot" w:pos="9016"/>
            </w:tabs>
            <w:rPr>
              <w:rFonts w:eastAsiaTheme="minorEastAsia"/>
              <w:noProof/>
              <w:lang w:eastAsia="nl-NL"/>
            </w:rPr>
          </w:pPr>
          <w:hyperlink w:anchor="_Toc165031834" w:history="1">
            <w:r w:rsidR="00E03BEF" w:rsidRPr="00CA1DE7">
              <w:rPr>
                <w:rStyle w:val="Hyperlink"/>
                <w:noProof/>
              </w:rPr>
              <w:t>2.7.</w:t>
            </w:r>
            <w:r w:rsidR="00E03BEF">
              <w:rPr>
                <w:rFonts w:eastAsiaTheme="minorEastAsia"/>
                <w:noProof/>
                <w:lang w:eastAsia="nl-NL"/>
              </w:rPr>
              <w:tab/>
            </w:r>
            <w:r w:rsidR="00E03BEF" w:rsidRPr="00CA1DE7">
              <w:rPr>
                <w:rStyle w:val="Hyperlink"/>
                <w:noProof/>
              </w:rPr>
              <w:t>Fotodiodes</w:t>
            </w:r>
            <w:r w:rsidR="00E03BEF">
              <w:rPr>
                <w:noProof/>
                <w:webHidden/>
              </w:rPr>
              <w:tab/>
            </w:r>
            <w:r w:rsidR="00E03BEF">
              <w:rPr>
                <w:noProof/>
                <w:webHidden/>
              </w:rPr>
              <w:fldChar w:fldCharType="begin"/>
            </w:r>
            <w:r w:rsidR="00E03BEF">
              <w:rPr>
                <w:noProof/>
                <w:webHidden/>
              </w:rPr>
              <w:instrText xml:space="preserve"> PAGEREF _Toc165031834 \h </w:instrText>
            </w:r>
            <w:r w:rsidR="00E03BEF">
              <w:rPr>
                <w:noProof/>
                <w:webHidden/>
              </w:rPr>
            </w:r>
            <w:r w:rsidR="00E03BEF">
              <w:rPr>
                <w:noProof/>
                <w:webHidden/>
              </w:rPr>
              <w:fldChar w:fldCharType="separate"/>
            </w:r>
            <w:r w:rsidR="00E03BEF">
              <w:rPr>
                <w:noProof/>
                <w:webHidden/>
              </w:rPr>
              <w:t>24</w:t>
            </w:r>
            <w:r w:rsidR="00E03BEF">
              <w:rPr>
                <w:noProof/>
                <w:webHidden/>
              </w:rPr>
              <w:fldChar w:fldCharType="end"/>
            </w:r>
          </w:hyperlink>
        </w:p>
        <w:p w14:paraId="7152899C" w14:textId="620E769B" w:rsidR="00E03BEF" w:rsidRDefault="00000000">
          <w:pPr>
            <w:pStyle w:val="TOC2"/>
            <w:tabs>
              <w:tab w:val="left" w:pos="880"/>
              <w:tab w:val="right" w:leader="dot" w:pos="9016"/>
            </w:tabs>
            <w:rPr>
              <w:rFonts w:eastAsiaTheme="minorEastAsia"/>
              <w:noProof/>
              <w:lang w:eastAsia="nl-NL"/>
            </w:rPr>
          </w:pPr>
          <w:hyperlink w:anchor="_Toc165031835" w:history="1">
            <w:r w:rsidR="00E03BEF" w:rsidRPr="00CA1DE7">
              <w:rPr>
                <w:rStyle w:val="Hyperlink"/>
                <w:noProof/>
              </w:rPr>
              <w:t>2.8.</w:t>
            </w:r>
            <w:r w:rsidR="00E03BEF">
              <w:rPr>
                <w:rFonts w:eastAsiaTheme="minorEastAsia"/>
                <w:noProof/>
                <w:lang w:eastAsia="nl-NL"/>
              </w:rPr>
              <w:tab/>
            </w:r>
            <w:r w:rsidR="00E03BEF" w:rsidRPr="00CA1DE7">
              <w:rPr>
                <w:rStyle w:val="Hyperlink"/>
                <w:noProof/>
              </w:rPr>
              <w:t>Fotodiodes en het oog</w:t>
            </w:r>
            <w:r w:rsidR="00E03BEF">
              <w:rPr>
                <w:noProof/>
                <w:webHidden/>
              </w:rPr>
              <w:tab/>
            </w:r>
            <w:r w:rsidR="00E03BEF">
              <w:rPr>
                <w:noProof/>
                <w:webHidden/>
              </w:rPr>
              <w:fldChar w:fldCharType="begin"/>
            </w:r>
            <w:r w:rsidR="00E03BEF">
              <w:rPr>
                <w:noProof/>
                <w:webHidden/>
              </w:rPr>
              <w:instrText xml:space="preserve"> PAGEREF _Toc165031835 \h </w:instrText>
            </w:r>
            <w:r w:rsidR="00E03BEF">
              <w:rPr>
                <w:noProof/>
                <w:webHidden/>
              </w:rPr>
            </w:r>
            <w:r w:rsidR="00E03BEF">
              <w:rPr>
                <w:noProof/>
                <w:webHidden/>
              </w:rPr>
              <w:fldChar w:fldCharType="separate"/>
            </w:r>
            <w:r w:rsidR="00E03BEF">
              <w:rPr>
                <w:noProof/>
                <w:webHidden/>
              </w:rPr>
              <w:t>25</w:t>
            </w:r>
            <w:r w:rsidR="00E03BEF">
              <w:rPr>
                <w:noProof/>
                <w:webHidden/>
              </w:rPr>
              <w:fldChar w:fldCharType="end"/>
            </w:r>
          </w:hyperlink>
        </w:p>
        <w:p w14:paraId="06762414" w14:textId="0FFFD7B6" w:rsidR="00E03BEF" w:rsidRDefault="00000000">
          <w:pPr>
            <w:pStyle w:val="TOC2"/>
            <w:tabs>
              <w:tab w:val="left" w:pos="880"/>
              <w:tab w:val="right" w:leader="dot" w:pos="9016"/>
            </w:tabs>
            <w:rPr>
              <w:rFonts w:eastAsiaTheme="minorEastAsia"/>
              <w:noProof/>
              <w:lang w:eastAsia="nl-NL"/>
            </w:rPr>
          </w:pPr>
          <w:hyperlink w:anchor="_Toc165031836" w:history="1">
            <w:r w:rsidR="00E03BEF" w:rsidRPr="00CA1DE7">
              <w:rPr>
                <w:rStyle w:val="Hyperlink"/>
                <w:noProof/>
              </w:rPr>
              <w:t>2.9.</w:t>
            </w:r>
            <w:r w:rsidR="00E03BEF">
              <w:rPr>
                <w:rFonts w:eastAsiaTheme="minorEastAsia"/>
                <w:noProof/>
                <w:lang w:eastAsia="nl-NL"/>
              </w:rPr>
              <w:tab/>
            </w:r>
            <w:r w:rsidR="00E03BEF" w:rsidRPr="00CA1DE7">
              <w:rPr>
                <w:rStyle w:val="Hyperlink"/>
                <w:noProof/>
              </w:rPr>
              <w:t>Verdieping: Halfgeleiders</w:t>
            </w:r>
            <w:r w:rsidR="00E03BEF">
              <w:rPr>
                <w:noProof/>
                <w:webHidden/>
              </w:rPr>
              <w:tab/>
            </w:r>
            <w:r w:rsidR="00E03BEF">
              <w:rPr>
                <w:noProof/>
                <w:webHidden/>
              </w:rPr>
              <w:fldChar w:fldCharType="begin"/>
            </w:r>
            <w:r w:rsidR="00E03BEF">
              <w:rPr>
                <w:noProof/>
                <w:webHidden/>
              </w:rPr>
              <w:instrText xml:space="preserve"> PAGEREF _Toc165031836 \h </w:instrText>
            </w:r>
            <w:r w:rsidR="00E03BEF">
              <w:rPr>
                <w:noProof/>
                <w:webHidden/>
              </w:rPr>
            </w:r>
            <w:r w:rsidR="00E03BEF">
              <w:rPr>
                <w:noProof/>
                <w:webHidden/>
              </w:rPr>
              <w:fldChar w:fldCharType="separate"/>
            </w:r>
            <w:r w:rsidR="00E03BEF">
              <w:rPr>
                <w:noProof/>
                <w:webHidden/>
              </w:rPr>
              <w:t>27</w:t>
            </w:r>
            <w:r w:rsidR="00E03BEF">
              <w:rPr>
                <w:noProof/>
                <w:webHidden/>
              </w:rPr>
              <w:fldChar w:fldCharType="end"/>
            </w:r>
          </w:hyperlink>
        </w:p>
        <w:p w14:paraId="7D52D739" w14:textId="03780C1B" w:rsidR="00E03BEF" w:rsidRDefault="00000000">
          <w:pPr>
            <w:pStyle w:val="TOC1"/>
            <w:tabs>
              <w:tab w:val="right" w:leader="dot" w:pos="9016"/>
            </w:tabs>
            <w:rPr>
              <w:rFonts w:eastAsiaTheme="minorEastAsia"/>
              <w:noProof/>
              <w:lang w:eastAsia="nl-NL"/>
            </w:rPr>
          </w:pPr>
          <w:hyperlink w:anchor="_Toc165031837" w:history="1">
            <w:r w:rsidR="00E03BEF" w:rsidRPr="00CA1DE7">
              <w:rPr>
                <w:rStyle w:val="Hyperlink"/>
                <w:noProof/>
              </w:rPr>
              <w:t>Hoofdstuk 3: Fluorescentie en microscopie</w:t>
            </w:r>
            <w:r w:rsidR="00E03BEF">
              <w:rPr>
                <w:noProof/>
                <w:webHidden/>
              </w:rPr>
              <w:tab/>
            </w:r>
            <w:r w:rsidR="00E03BEF">
              <w:rPr>
                <w:noProof/>
                <w:webHidden/>
              </w:rPr>
              <w:fldChar w:fldCharType="begin"/>
            </w:r>
            <w:r w:rsidR="00E03BEF">
              <w:rPr>
                <w:noProof/>
                <w:webHidden/>
              </w:rPr>
              <w:instrText xml:space="preserve"> PAGEREF _Toc165031837 \h </w:instrText>
            </w:r>
            <w:r w:rsidR="00E03BEF">
              <w:rPr>
                <w:noProof/>
                <w:webHidden/>
              </w:rPr>
            </w:r>
            <w:r w:rsidR="00E03BEF">
              <w:rPr>
                <w:noProof/>
                <w:webHidden/>
              </w:rPr>
              <w:fldChar w:fldCharType="separate"/>
            </w:r>
            <w:r w:rsidR="00E03BEF">
              <w:rPr>
                <w:noProof/>
                <w:webHidden/>
              </w:rPr>
              <w:t>28</w:t>
            </w:r>
            <w:r w:rsidR="00E03BEF">
              <w:rPr>
                <w:noProof/>
                <w:webHidden/>
              </w:rPr>
              <w:fldChar w:fldCharType="end"/>
            </w:r>
          </w:hyperlink>
        </w:p>
        <w:p w14:paraId="6E179C3E" w14:textId="4525BC82" w:rsidR="00E03BEF" w:rsidRDefault="00000000">
          <w:pPr>
            <w:pStyle w:val="TOC2"/>
            <w:tabs>
              <w:tab w:val="left" w:pos="880"/>
              <w:tab w:val="right" w:leader="dot" w:pos="9016"/>
            </w:tabs>
            <w:rPr>
              <w:rFonts w:eastAsiaTheme="minorEastAsia"/>
              <w:noProof/>
              <w:lang w:eastAsia="nl-NL"/>
            </w:rPr>
          </w:pPr>
          <w:hyperlink w:anchor="_Toc165031838" w:history="1">
            <w:r w:rsidR="00E03BEF" w:rsidRPr="00CA1DE7">
              <w:rPr>
                <w:rStyle w:val="Hyperlink"/>
                <w:noProof/>
              </w:rPr>
              <w:t>3.1.</w:t>
            </w:r>
            <w:r w:rsidR="00E03BEF">
              <w:rPr>
                <w:rFonts w:eastAsiaTheme="minorEastAsia"/>
                <w:noProof/>
                <w:lang w:eastAsia="nl-NL"/>
              </w:rPr>
              <w:tab/>
            </w:r>
            <w:r w:rsidR="00E03BEF" w:rsidRPr="00CA1DE7">
              <w:rPr>
                <w:rStyle w:val="Hyperlink"/>
                <w:noProof/>
              </w:rPr>
              <w:t>Inleiding</w:t>
            </w:r>
            <w:r w:rsidR="00E03BEF">
              <w:rPr>
                <w:noProof/>
                <w:webHidden/>
              </w:rPr>
              <w:tab/>
            </w:r>
            <w:r w:rsidR="00E03BEF">
              <w:rPr>
                <w:noProof/>
                <w:webHidden/>
              </w:rPr>
              <w:fldChar w:fldCharType="begin"/>
            </w:r>
            <w:r w:rsidR="00E03BEF">
              <w:rPr>
                <w:noProof/>
                <w:webHidden/>
              </w:rPr>
              <w:instrText xml:space="preserve"> PAGEREF _Toc165031838 \h </w:instrText>
            </w:r>
            <w:r w:rsidR="00E03BEF">
              <w:rPr>
                <w:noProof/>
                <w:webHidden/>
              </w:rPr>
            </w:r>
            <w:r w:rsidR="00E03BEF">
              <w:rPr>
                <w:noProof/>
                <w:webHidden/>
              </w:rPr>
              <w:fldChar w:fldCharType="separate"/>
            </w:r>
            <w:r w:rsidR="00E03BEF">
              <w:rPr>
                <w:noProof/>
                <w:webHidden/>
              </w:rPr>
              <w:t>28</w:t>
            </w:r>
            <w:r w:rsidR="00E03BEF">
              <w:rPr>
                <w:noProof/>
                <w:webHidden/>
              </w:rPr>
              <w:fldChar w:fldCharType="end"/>
            </w:r>
          </w:hyperlink>
        </w:p>
        <w:p w14:paraId="1AD1DE27" w14:textId="21F822D2" w:rsidR="00E03BEF" w:rsidRDefault="00000000">
          <w:pPr>
            <w:pStyle w:val="TOC2"/>
            <w:tabs>
              <w:tab w:val="left" w:pos="880"/>
              <w:tab w:val="right" w:leader="dot" w:pos="9016"/>
            </w:tabs>
            <w:rPr>
              <w:rFonts w:eastAsiaTheme="minorEastAsia"/>
              <w:noProof/>
              <w:lang w:eastAsia="nl-NL"/>
            </w:rPr>
          </w:pPr>
          <w:hyperlink w:anchor="_Toc165031839" w:history="1">
            <w:r w:rsidR="00E03BEF" w:rsidRPr="00CA1DE7">
              <w:rPr>
                <w:rStyle w:val="Hyperlink"/>
                <w:noProof/>
              </w:rPr>
              <w:t>3.2.</w:t>
            </w:r>
            <w:r w:rsidR="00E03BEF">
              <w:rPr>
                <w:rFonts w:eastAsiaTheme="minorEastAsia"/>
                <w:noProof/>
                <w:lang w:eastAsia="nl-NL"/>
              </w:rPr>
              <w:tab/>
            </w:r>
            <w:r w:rsidR="00E03BEF" w:rsidRPr="00CA1DE7">
              <w:rPr>
                <w:rStyle w:val="Hyperlink"/>
                <w:noProof/>
              </w:rPr>
              <w:t>Fluorescentie</w:t>
            </w:r>
            <w:r w:rsidR="00E03BEF">
              <w:rPr>
                <w:noProof/>
                <w:webHidden/>
              </w:rPr>
              <w:tab/>
            </w:r>
            <w:r w:rsidR="00E03BEF">
              <w:rPr>
                <w:noProof/>
                <w:webHidden/>
              </w:rPr>
              <w:fldChar w:fldCharType="begin"/>
            </w:r>
            <w:r w:rsidR="00E03BEF">
              <w:rPr>
                <w:noProof/>
                <w:webHidden/>
              </w:rPr>
              <w:instrText xml:space="preserve"> PAGEREF _Toc165031839 \h </w:instrText>
            </w:r>
            <w:r w:rsidR="00E03BEF">
              <w:rPr>
                <w:noProof/>
                <w:webHidden/>
              </w:rPr>
            </w:r>
            <w:r w:rsidR="00E03BEF">
              <w:rPr>
                <w:noProof/>
                <w:webHidden/>
              </w:rPr>
              <w:fldChar w:fldCharType="separate"/>
            </w:r>
            <w:r w:rsidR="00E03BEF">
              <w:rPr>
                <w:noProof/>
                <w:webHidden/>
              </w:rPr>
              <w:t>28</w:t>
            </w:r>
            <w:r w:rsidR="00E03BEF">
              <w:rPr>
                <w:noProof/>
                <w:webHidden/>
              </w:rPr>
              <w:fldChar w:fldCharType="end"/>
            </w:r>
          </w:hyperlink>
        </w:p>
        <w:p w14:paraId="004439BD" w14:textId="431B07B2" w:rsidR="00E03BEF" w:rsidRDefault="00000000">
          <w:pPr>
            <w:pStyle w:val="TOC2"/>
            <w:tabs>
              <w:tab w:val="left" w:pos="880"/>
              <w:tab w:val="right" w:leader="dot" w:pos="9016"/>
            </w:tabs>
            <w:rPr>
              <w:rFonts w:eastAsiaTheme="minorEastAsia"/>
              <w:noProof/>
              <w:lang w:eastAsia="nl-NL"/>
            </w:rPr>
          </w:pPr>
          <w:hyperlink w:anchor="_Toc165031840" w:history="1">
            <w:r w:rsidR="00E03BEF" w:rsidRPr="00CA1DE7">
              <w:rPr>
                <w:rStyle w:val="Hyperlink"/>
                <w:noProof/>
              </w:rPr>
              <w:t>3.3.</w:t>
            </w:r>
            <w:r w:rsidR="00E03BEF">
              <w:rPr>
                <w:rFonts w:eastAsiaTheme="minorEastAsia"/>
                <w:noProof/>
                <w:lang w:eastAsia="nl-NL"/>
              </w:rPr>
              <w:tab/>
            </w:r>
            <w:r w:rsidR="00E03BEF" w:rsidRPr="00CA1DE7">
              <w:rPr>
                <w:rStyle w:val="Hyperlink"/>
                <w:noProof/>
              </w:rPr>
              <w:t>Filters en spectrofotometers</w:t>
            </w:r>
            <w:r w:rsidR="00E03BEF">
              <w:rPr>
                <w:noProof/>
                <w:webHidden/>
              </w:rPr>
              <w:tab/>
            </w:r>
            <w:r w:rsidR="00E03BEF">
              <w:rPr>
                <w:noProof/>
                <w:webHidden/>
              </w:rPr>
              <w:fldChar w:fldCharType="begin"/>
            </w:r>
            <w:r w:rsidR="00E03BEF">
              <w:rPr>
                <w:noProof/>
                <w:webHidden/>
              </w:rPr>
              <w:instrText xml:space="preserve"> PAGEREF _Toc165031840 \h </w:instrText>
            </w:r>
            <w:r w:rsidR="00E03BEF">
              <w:rPr>
                <w:noProof/>
                <w:webHidden/>
              </w:rPr>
            </w:r>
            <w:r w:rsidR="00E03BEF">
              <w:rPr>
                <w:noProof/>
                <w:webHidden/>
              </w:rPr>
              <w:fldChar w:fldCharType="separate"/>
            </w:r>
            <w:r w:rsidR="00E03BEF">
              <w:rPr>
                <w:noProof/>
                <w:webHidden/>
              </w:rPr>
              <w:t>29</w:t>
            </w:r>
            <w:r w:rsidR="00E03BEF">
              <w:rPr>
                <w:noProof/>
                <w:webHidden/>
              </w:rPr>
              <w:fldChar w:fldCharType="end"/>
            </w:r>
          </w:hyperlink>
        </w:p>
        <w:p w14:paraId="5467CAA5" w14:textId="55519AE1" w:rsidR="00E03BEF" w:rsidRDefault="00000000">
          <w:pPr>
            <w:pStyle w:val="TOC2"/>
            <w:tabs>
              <w:tab w:val="left" w:pos="880"/>
              <w:tab w:val="right" w:leader="dot" w:pos="9016"/>
            </w:tabs>
            <w:rPr>
              <w:rFonts w:eastAsiaTheme="minorEastAsia"/>
              <w:noProof/>
              <w:lang w:eastAsia="nl-NL"/>
            </w:rPr>
          </w:pPr>
          <w:hyperlink w:anchor="_Toc165031841" w:history="1">
            <w:r w:rsidR="00E03BEF" w:rsidRPr="00CA1DE7">
              <w:rPr>
                <w:rStyle w:val="Hyperlink"/>
                <w:noProof/>
              </w:rPr>
              <w:t>3.4.</w:t>
            </w:r>
            <w:r w:rsidR="00E03BEF">
              <w:rPr>
                <w:rFonts w:eastAsiaTheme="minorEastAsia"/>
                <w:noProof/>
                <w:lang w:eastAsia="nl-NL"/>
              </w:rPr>
              <w:tab/>
            </w:r>
            <w:r w:rsidR="00E03BEF" w:rsidRPr="00CA1DE7">
              <w:rPr>
                <w:rStyle w:val="Hyperlink"/>
                <w:noProof/>
              </w:rPr>
              <w:t>Toepassing: energiezuinige lampen</w:t>
            </w:r>
            <w:r w:rsidR="00E03BEF">
              <w:rPr>
                <w:noProof/>
                <w:webHidden/>
              </w:rPr>
              <w:tab/>
            </w:r>
            <w:r w:rsidR="00E03BEF">
              <w:rPr>
                <w:noProof/>
                <w:webHidden/>
              </w:rPr>
              <w:fldChar w:fldCharType="begin"/>
            </w:r>
            <w:r w:rsidR="00E03BEF">
              <w:rPr>
                <w:noProof/>
                <w:webHidden/>
              </w:rPr>
              <w:instrText xml:space="preserve"> PAGEREF _Toc165031841 \h </w:instrText>
            </w:r>
            <w:r w:rsidR="00E03BEF">
              <w:rPr>
                <w:noProof/>
                <w:webHidden/>
              </w:rPr>
            </w:r>
            <w:r w:rsidR="00E03BEF">
              <w:rPr>
                <w:noProof/>
                <w:webHidden/>
              </w:rPr>
              <w:fldChar w:fldCharType="separate"/>
            </w:r>
            <w:r w:rsidR="00E03BEF">
              <w:rPr>
                <w:noProof/>
                <w:webHidden/>
              </w:rPr>
              <w:t>30</w:t>
            </w:r>
            <w:r w:rsidR="00E03BEF">
              <w:rPr>
                <w:noProof/>
                <w:webHidden/>
              </w:rPr>
              <w:fldChar w:fldCharType="end"/>
            </w:r>
          </w:hyperlink>
        </w:p>
        <w:p w14:paraId="2CD6049F" w14:textId="4F9FBF7F" w:rsidR="00E03BEF" w:rsidRDefault="00000000">
          <w:pPr>
            <w:pStyle w:val="TOC2"/>
            <w:tabs>
              <w:tab w:val="left" w:pos="880"/>
              <w:tab w:val="right" w:leader="dot" w:pos="9016"/>
            </w:tabs>
            <w:rPr>
              <w:rFonts w:eastAsiaTheme="minorEastAsia"/>
              <w:noProof/>
              <w:lang w:eastAsia="nl-NL"/>
            </w:rPr>
          </w:pPr>
          <w:hyperlink w:anchor="_Toc165031842" w:history="1">
            <w:r w:rsidR="00E03BEF" w:rsidRPr="00CA1DE7">
              <w:rPr>
                <w:rStyle w:val="Hyperlink"/>
                <w:noProof/>
              </w:rPr>
              <w:t>3.5.</w:t>
            </w:r>
            <w:r w:rsidR="00E03BEF">
              <w:rPr>
                <w:rFonts w:eastAsiaTheme="minorEastAsia"/>
                <w:noProof/>
                <w:lang w:eastAsia="nl-NL"/>
              </w:rPr>
              <w:tab/>
            </w:r>
            <w:r w:rsidR="00E03BEF" w:rsidRPr="00CA1DE7">
              <w:rPr>
                <w:rStyle w:val="Hyperlink"/>
                <w:noProof/>
              </w:rPr>
              <w:t>Toepassing: Fluorescentiemicroscopie</w:t>
            </w:r>
            <w:r w:rsidR="00E03BEF">
              <w:rPr>
                <w:noProof/>
                <w:webHidden/>
              </w:rPr>
              <w:tab/>
            </w:r>
            <w:r w:rsidR="00E03BEF">
              <w:rPr>
                <w:noProof/>
                <w:webHidden/>
              </w:rPr>
              <w:fldChar w:fldCharType="begin"/>
            </w:r>
            <w:r w:rsidR="00E03BEF">
              <w:rPr>
                <w:noProof/>
                <w:webHidden/>
              </w:rPr>
              <w:instrText xml:space="preserve"> PAGEREF _Toc165031842 \h </w:instrText>
            </w:r>
            <w:r w:rsidR="00E03BEF">
              <w:rPr>
                <w:noProof/>
                <w:webHidden/>
              </w:rPr>
            </w:r>
            <w:r w:rsidR="00E03BEF">
              <w:rPr>
                <w:noProof/>
                <w:webHidden/>
              </w:rPr>
              <w:fldChar w:fldCharType="separate"/>
            </w:r>
            <w:r w:rsidR="00E03BEF">
              <w:rPr>
                <w:noProof/>
                <w:webHidden/>
              </w:rPr>
              <w:t>31</w:t>
            </w:r>
            <w:r w:rsidR="00E03BEF">
              <w:rPr>
                <w:noProof/>
                <w:webHidden/>
              </w:rPr>
              <w:fldChar w:fldCharType="end"/>
            </w:r>
          </w:hyperlink>
        </w:p>
        <w:p w14:paraId="297C001C" w14:textId="37E00F3D" w:rsidR="00E03BEF" w:rsidRDefault="00000000">
          <w:pPr>
            <w:pStyle w:val="TOC2"/>
            <w:tabs>
              <w:tab w:val="left" w:pos="880"/>
              <w:tab w:val="right" w:leader="dot" w:pos="9016"/>
            </w:tabs>
            <w:rPr>
              <w:rFonts w:eastAsiaTheme="minorEastAsia"/>
              <w:noProof/>
              <w:lang w:eastAsia="nl-NL"/>
            </w:rPr>
          </w:pPr>
          <w:hyperlink w:anchor="_Toc165031843" w:history="1">
            <w:r w:rsidR="00E03BEF" w:rsidRPr="00CA1DE7">
              <w:rPr>
                <w:rStyle w:val="Hyperlink"/>
                <w:noProof/>
              </w:rPr>
              <w:t>3.6.</w:t>
            </w:r>
            <w:r w:rsidR="00E03BEF">
              <w:rPr>
                <w:rFonts w:eastAsiaTheme="minorEastAsia"/>
                <w:noProof/>
                <w:lang w:eastAsia="nl-NL"/>
              </w:rPr>
              <w:tab/>
            </w:r>
            <w:r w:rsidR="00E03BEF" w:rsidRPr="00CA1DE7">
              <w:rPr>
                <w:rStyle w:val="Hyperlink"/>
                <w:noProof/>
              </w:rPr>
              <w:t>Toepassing: Quantumdots</w:t>
            </w:r>
            <w:r w:rsidR="00E03BEF">
              <w:rPr>
                <w:noProof/>
                <w:webHidden/>
              </w:rPr>
              <w:tab/>
            </w:r>
            <w:r w:rsidR="00E03BEF">
              <w:rPr>
                <w:noProof/>
                <w:webHidden/>
              </w:rPr>
              <w:fldChar w:fldCharType="begin"/>
            </w:r>
            <w:r w:rsidR="00E03BEF">
              <w:rPr>
                <w:noProof/>
                <w:webHidden/>
              </w:rPr>
              <w:instrText xml:space="preserve"> PAGEREF _Toc165031843 \h </w:instrText>
            </w:r>
            <w:r w:rsidR="00E03BEF">
              <w:rPr>
                <w:noProof/>
                <w:webHidden/>
              </w:rPr>
            </w:r>
            <w:r w:rsidR="00E03BEF">
              <w:rPr>
                <w:noProof/>
                <w:webHidden/>
              </w:rPr>
              <w:fldChar w:fldCharType="separate"/>
            </w:r>
            <w:r w:rsidR="00E03BEF">
              <w:rPr>
                <w:noProof/>
                <w:webHidden/>
              </w:rPr>
              <w:t>31</w:t>
            </w:r>
            <w:r w:rsidR="00E03BEF">
              <w:rPr>
                <w:noProof/>
                <w:webHidden/>
              </w:rPr>
              <w:fldChar w:fldCharType="end"/>
            </w:r>
          </w:hyperlink>
        </w:p>
        <w:p w14:paraId="151CFC6E" w14:textId="572DB921" w:rsidR="00E03BEF" w:rsidRDefault="00000000">
          <w:pPr>
            <w:pStyle w:val="TOC1"/>
            <w:tabs>
              <w:tab w:val="right" w:leader="dot" w:pos="9016"/>
            </w:tabs>
            <w:rPr>
              <w:rFonts w:eastAsiaTheme="minorEastAsia"/>
              <w:noProof/>
              <w:lang w:eastAsia="nl-NL"/>
            </w:rPr>
          </w:pPr>
          <w:hyperlink w:anchor="_Toc165031844" w:history="1">
            <w:r w:rsidR="00E03BEF" w:rsidRPr="00CA1DE7">
              <w:rPr>
                <w:rStyle w:val="Hyperlink"/>
                <w:noProof/>
              </w:rPr>
              <w:t>Hoofdstuk 4: Magnetisme en spin</w:t>
            </w:r>
            <w:r w:rsidR="00E03BEF">
              <w:rPr>
                <w:noProof/>
                <w:webHidden/>
              </w:rPr>
              <w:tab/>
            </w:r>
            <w:r w:rsidR="00E03BEF">
              <w:rPr>
                <w:noProof/>
                <w:webHidden/>
              </w:rPr>
              <w:fldChar w:fldCharType="begin"/>
            </w:r>
            <w:r w:rsidR="00E03BEF">
              <w:rPr>
                <w:noProof/>
                <w:webHidden/>
              </w:rPr>
              <w:instrText xml:space="preserve"> PAGEREF _Toc165031844 \h </w:instrText>
            </w:r>
            <w:r w:rsidR="00E03BEF">
              <w:rPr>
                <w:noProof/>
                <w:webHidden/>
              </w:rPr>
            </w:r>
            <w:r w:rsidR="00E03BEF">
              <w:rPr>
                <w:noProof/>
                <w:webHidden/>
              </w:rPr>
              <w:fldChar w:fldCharType="separate"/>
            </w:r>
            <w:r w:rsidR="00E03BEF">
              <w:rPr>
                <w:noProof/>
                <w:webHidden/>
              </w:rPr>
              <w:t>32</w:t>
            </w:r>
            <w:r w:rsidR="00E03BEF">
              <w:rPr>
                <w:noProof/>
                <w:webHidden/>
              </w:rPr>
              <w:fldChar w:fldCharType="end"/>
            </w:r>
          </w:hyperlink>
        </w:p>
        <w:p w14:paraId="140CBBAA" w14:textId="330B329E" w:rsidR="00E03BEF" w:rsidRDefault="00000000">
          <w:pPr>
            <w:pStyle w:val="TOC2"/>
            <w:tabs>
              <w:tab w:val="left" w:pos="880"/>
              <w:tab w:val="right" w:leader="dot" w:pos="9016"/>
            </w:tabs>
            <w:rPr>
              <w:rFonts w:eastAsiaTheme="minorEastAsia"/>
              <w:noProof/>
              <w:lang w:eastAsia="nl-NL"/>
            </w:rPr>
          </w:pPr>
          <w:hyperlink w:anchor="_Toc165031845" w:history="1">
            <w:r w:rsidR="00E03BEF" w:rsidRPr="00CA1DE7">
              <w:rPr>
                <w:rStyle w:val="Hyperlink"/>
                <w:noProof/>
              </w:rPr>
              <w:t>4.1.</w:t>
            </w:r>
            <w:r w:rsidR="00E03BEF">
              <w:rPr>
                <w:rFonts w:eastAsiaTheme="minorEastAsia"/>
                <w:noProof/>
                <w:lang w:eastAsia="nl-NL"/>
              </w:rPr>
              <w:tab/>
            </w:r>
            <w:r w:rsidR="00E03BEF" w:rsidRPr="00CA1DE7">
              <w:rPr>
                <w:rStyle w:val="Hyperlink"/>
                <w:noProof/>
              </w:rPr>
              <w:t>Inleiding</w:t>
            </w:r>
            <w:r w:rsidR="00E03BEF">
              <w:rPr>
                <w:noProof/>
                <w:webHidden/>
              </w:rPr>
              <w:tab/>
            </w:r>
            <w:r w:rsidR="00E03BEF">
              <w:rPr>
                <w:noProof/>
                <w:webHidden/>
              </w:rPr>
              <w:fldChar w:fldCharType="begin"/>
            </w:r>
            <w:r w:rsidR="00E03BEF">
              <w:rPr>
                <w:noProof/>
                <w:webHidden/>
              </w:rPr>
              <w:instrText xml:space="preserve"> PAGEREF _Toc165031845 \h </w:instrText>
            </w:r>
            <w:r w:rsidR="00E03BEF">
              <w:rPr>
                <w:noProof/>
                <w:webHidden/>
              </w:rPr>
            </w:r>
            <w:r w:rsidR="00E03BEF">
              <w:rPr>
                <w:noProof/>
                <w:webHidden/>
              </w:rPr>
              <w:fldChar w:fldCharType="separate"/>
            </w:r>
            <w:r w:rsidR="00E03BEF">
              <w:rPr>
                <w:noProof/>
                <w:webHidden/>
              </w:rPr>
              <w:t>32</w:t>
            </w:r>
            <w:r w:rsidR="00E03BEF">
              <w:rPr>
                <w:noProof/>
                <w:webHidden/>
              </w:rPr>
              <w:fldChar w:fldCharType="end"/>
            </w:r>
          </w:hyperlink>
        </w:p>
        <w:p w14:paraId="478828F9" w14:textId="0DAB7A21" w:rsidR="00E03BEF" w:rsidRDefault="00000000">
          <w:pPr>
            <w:pStyle w:val="TOC2"/>
            <w:tabs>
              <w:tab w:val="left" w:pos="880"/>
              <w:tab w:val="right" w:leader="dot" w:pos="9016"/>
            </w:tabs>
            <w:rPr>
              <w:rFonts w:eastAsiaTheme="minorEastAsia"/>
              <w:noProof/>
              <w:lang w:eastAsia="nl-NL"/>
            </w:rPr>
          </w:pPr>
          <w:hyperlink w:anchor="_Toc165031846" w:history="1">
            <w:r w:rsidR="00E03BEF" w:rsidRPr="00CA1DE7">
              <w:rPr>
                <w:rStyle w:val="Hyperlink"/>
                <w:noProof/>
              </w:rPr>
              <w:t>4.2.</w:t>
            </w:r>
            <w:r w:rsidR="00E03BEF">
              <w:rPr>
                <w:rFonts w:eastAsiaTheme="minorEastAsia"/>
                <w:noProof/>
                <w:lang w:eastAsia="nl-NL"/>
              </w:rPr>
              <w:tab/>
            </w:r>
            <w:r w:rsidR="00E03BEF" w:rsidRPr="00CA1DE7">
              <w:rPr>
                <w:rStyle w:val="Hyperlink"/>
                <w:noProof/>
              </w:rPr>
              <w:t>Navigerende vogels</w:t>
            </w:r>
            <w:r w:rsidR="00E03BEF">
              <w:rPr>
                <w:noProof/>
                <w:webHidden/>
              </w:rPr>
              <w:tab/>
            </w:r>
            <w:r w:rsidR="00E03BEF">
              <w:rPr>
                <w:noProof/>
                <w:webHidden/>
              </w:rPr>
              <w:fldChar w:fldCharType="begin"/>
            </w:r>
            <w:r w:rsidR="00E03BEF">
              <w:rPr>
                <w:noProof/>
                <w:webHidden/>
              </w:rPr>
              <w:instrText xml:space="preserve"> PAGEREF _Toc165031846 \h </w:instrText>
            </w:r>
            <w:r w:rsidR="00E03BEF">
              <w:rPr>
                <w:noProof/>
                <w:webHidden/>
              </w:rPr>
            </w:r>
            <w:r w:rsidR="00E03BEF">
              <w:rPr>
                <w:noProof/>
                <w:webHidden/>
              </w:rPr>
              <w:fldChar w:fldCharType="separate"/>
            </w:r>
            <w:r w:rsidR="00E03BEF">
              <w:rPr>
                <w:noProof/>
                <w:webHidden/>
              </w:rPr>
              <w:t>32</w:t>
            </w:r>
            <w:r w:rsidR="00E03BEF">
              <w:rPr>
                <w:noProof/>
                <w:webHidden/>
              </w:rPr>
              <w:fldChar w:fldCharType="end"/>
            </w:r>
          </w:hyperlink>
        </w:p>
        <w:p w14:paraId="4D98A57C" w14:textId="6D19080F" w:rsidR="00E03BEF" w:rsidRDefault="00000000">
          <w:pPr>
            <w:pStyle w:val="TOC2"/>
            <w:tabs>
              <w:tab w:val="left" w:pos="880"/>
              <w:tab w:val="right" w:leader="dot" w:pos="9016"/>
            </w:tabs>
            <w:rPr>
              <w:rFonts w:eastAsiaTheme="minorEastAsia"/>
              <w:noProof/>
              <w:lang w:eastAsia="nl-NL"/>
            </w:rPr>
          </w:pPr>
          <w:hyperlink w:anchor="_Toc165031847" w:history="1">
            <w:r w:rsidR="00E03BEF" w:rsidRPr="00CA1DE7">
              <w:rPr>
                <w:rStyle w:val="Hyperlink"/>
                <w:noProof/>
              </w:rPr>
              <w:t>4.3.</w:t>
            </w:r>
            <w:r w:rsidR="00E03BEF">
              <w:rPr>
                <w:rFonts w:eastAsiaTheme="minorEastAsia"/>
                <w:noProof/>
                <w:lang w:eastAsia="nl-NL"/>
              </w:rPr>
              <w:tab/>
            </w:r>
            <w:r w:rsidR="00E03BEF" w:rsidRPr="00CA1DE7">
              <w:rPr>
                <w:rStyle w:val="Hyperlink"/>
                <w:noProof/>
              </w:rPr>
              <w:t>Magnetische velden en elektrische stroom</w:t>
            </w:r>
            <w:r w:rsidR="00E03BEF">
              <w:rPr>
                <w:noProof/>
                <w:webHidden/>
              </w:rPr>
              <w:tab/>
            </w:r>
            <w:r w:rsidR="00E03BEF">
              <w:rPr>
                <w:noProof/>
                <w:webHidden/>
              </w:rPr>
              <w:fldChar w:fldCharType="begin"/>
            </w:r>
            <w:r w:rsidR="00E03BEF">
              <w:rPr>
                <w:noProof/>
                <w:webHidden/>
              </w:rPr>
              <w:instrText xml:space="preserve"> PAGEREF _Toc165031847 \h </w:instrText>
            </w:r>
            <w:r w:rsidR="00E03BEF">
              <w:rPr>
                <w:noProof/>
                <w:webHidden/>
              </w:rPr>
            </w:r>
            <w:r w:rsidR="00E03BEF">
              <w:rPr>
                <w:noProof/>
                <w:webHidden/>
              </w:rPr>
              <w:fldChar w:fldCharType="separate"/>
            </w:r>
            <w:r w:rsidR="00E03BEF">
              <w:rPr>
                <w:noProof/>
                <w:webHidden/>
              </w:rPr>
              <w:t>32</w:t>
            </w:r>
            <w:r w:rsidR="00E03BEF">
              <w:rPr>
                <w:noProof/>
                <w:webHidden/>
              </w:rPr>
              <w:fldChar w:fldCharType="end"/>
            </w:r>
          </w:hyperlink>
        </w:p>
        <w:p w14:paraId="74115565" w14:textId="35FD0188" w:rsidR="00E03BEF" w:rsidRDefault="00000000">
          <w:pPr>
            <w:pStyle w:val="TOC2"/>
            <w:tabs>
              <w:tab w:val="left" w:pos="880"/>
              <w:tab w:val="right" w:leader="dot" w:pos="9016"/>
            </w:tabs>
            <w:rPr>
              <w:rFonts w:eastAsiaTheme="minorEastAsia"/>
              <w:noProof/>
              <w:lang w:eastAsia="nl-NL"/>
            </w:rPr>
          </w:pPr>
          <w:hyperlink w:anchor="_Toc165031848" w:history="1">
            <w:r w:rsidR="00E03BEF" w:rsidRPr="00CA1DE7">
              <w:rPr>
                <w:rStyle w:val="Hyperlink"/>
                <w:noProof/>
              </w:rPr>
              <w:t>4.4.</w:t>
            </w:r>
            <w:r w:rsidR="00E03BEF">
              <w:rPr>
                <w:rFonts w:eastAsiaTheme="minorEastAsia"/>
                <w:noProof/>
                <w:lang w:eastAsia="nl-NL"/>
              </w:rPr>
              <w:tab/>
            </w:r>
            <w:r w:rsidR="00E03BEF" w:rsidRPr="00CA1DE7">
              <w:rPr>
                <w:rStyle w:val="Hyperlink"/>
                <w:noProof/>
              </w:rPr>
              <w:t>Elektronspin</w:t>
            </w:r>
            <w:r w:rsidR="00E03BEF">
              <w:rPr>
                <w:noProof/>
                <w:webHidden/>
              </w:rPr>
              <w:tab/>
            </w:r>
            <w:r w:rsidR="00E03BEF">
              <w:rPr>
                <w:noProof/>
                <w:webHidden/>
              </w:rPr>
              <w:fldChar w:fldCharType="begin"/>
            </w:r>
            <w:r w:rsidR="00E03BEF">
              <w:rPr>
                <w:noProof/>
                <w:webHidden/>
              </w:rPr>
              <w:instrText xml:space="preserve"> PAGEREF _Toc165031848 \h </w:instrText>
            </w:r>
            <w:r w:rsidR="00E03BEF">
              <w:rPr>
                <w:noProof/>
                <w:webHidden/>
              </w:rPr>
            </w:r>
            <w:r w:rsidR="00E03BEF">
              <w:rPr>
                <w:noProof/>
                <w:webHidden/>
              </w:rPr>
              <w:fldChar w:fldCharType="separate"/>
            </w:r>
            <w:r w:rsidR="00E03BEF">
              <w:rPr>
                <w:noProof/>
                <w:webHidden/>
              </w:rPr>
              <w:t>33</w:t>
            </w:r>
            <w:r w:rsidR="00E03BEF">
              <w:rPr>
                <w:noProof/>
                <w:webHidden/>
              </w:rPr>
              <w:fldChar w:fldCharType="end"/>
            </w:r>
          </w:hyperlink>
        </w:p>
        <w:p w14:paraId="5805EB3E" w14:textId="7D41C219" w:rsidR="00E03BEF" w:rsidRDefault="00000000">
          <w:pPr>
            <w:pStyle w:val="TOC2"/>
            <w:tabs>
              <w:tab w:val="left" w:pos="880"/>
              <w:tab w:val="right" w:leader="dot" w:pos="9016"/>
            </w:tabs>
            <w:rPr>
              <w:rFonts w:eastAsiaTheme="minorEastAsia"/>
              <w:noProof/>
              <w:lang w:eastAsia="nl-NL"/>
            </w:rPr>
          </w:pPr>
          <w:hyperlink w:anchor="_Toc165031849" w:history="1">
            <w:r w:rsidR="00E03BEF" w:rsidRPr="00CA1DE7">
              <w:rPr>
                <w:rStyle w:val="Hyperlink"/>
                <w:noProof/>
              </w:rPr>
              <w:t>4.5.</w:t>
            </w:r>
            <w:r w:rsidR="00E03BEF">
              <w:rPr>
                <w:rFonts w:eastAsiaTheme="minorEastAsia"/>
                <w:noProof/>
                <w:lang w:eastAsia="nl-NL"/>
              </w:rPr>
              <w:tab/>
            </w:r>
            <w:r w:rsidR="00E03BEF" w:rsidRPr="00CA1DE7">
              <w:rPr>
                <w:rStyle w:val="Hyperlink"/>
                <w:noProof/>
              </w:rPr>
              <w:t>Energietoestanden in een magneetveld: het zeemaneffect</w:t>
            </w:r>
            <w:r w:rsidR="00E03BEF">
              <w:rPr>
                <w:noProof/>
                <w:webHidden/>
              </w:rPr>
              <w:tab/>
            </w:r>
            <w:r w:rsidR="00E03BEF">
              <w:rPr>
                <w:noProof/>
                <w:webHidden/>
              </w:rPr>
              <w:fldChar w:fldCharType="begin"/>
            </w:r>
            <w:r w:rsidR="00E03BEF">
              <w:rPr>
                <w:noProof/>
                <w:webHidden/>
              </w:rPr>
              <w:instrText xml:space="preserve"> PAGEREF _Toc165031849 \h </w:instrText>
            </w:r>
            <w:r w:rsidR="00E03BEF">
              <w:rPr>
                <w:noProof/>
                <w:webHidden/>
              </w:rPr>
            </w:r>
            <w:r w:rsidR="00E03BEF">
              <w:rPr>
                <w:noProof/>
                <w:webHidden/>
              </w:rPr>
              <w:fldChar w:fldCharType="separate"/>
            </w:r>
            <w:r w:rsidR="00E03BEF">
              <w:rPr>
                <w:noProof/>
                <w:webHidden/>
              </w:rPr>
              <w:t>34</w:t>
            </w:r>
            <w:r w:rsidR="00E03BEF">
              <w:rPr>
                <w:noProof/>
                <w:webHidden/>
              </w:rPr>
              <w:fldChar w:fldCharType="end"/>
            </w:r>
          </w:hyperlink>
        </w:p>
        <w:p w14:paraId="761E848F" w14:textId="540EC2D4" w:rsidR="00E03BEF" w:rsidRDefault="00000000">
          <w:pPr>
            <w:pStyle w:val="TOC1"/>
            <w:tabs>
              <w:tab w:val="right" w:leader="dot" w:pos="9016"/>
            </w:tabs>
            <w:rPr>
              <w:rFonts w:eastAsiaTheme="minorEastAsia"/>
              <w:noProof/>
              <w:lang w:eastAsia="nl-NL"/>
            </w:rPr>
          </w:pPr>
          <w:hyperlink w:anchor="_Toc165031850" w:history="1">
            <w:r w:rsidR="00E03BEF" w:rsidRPr="00CA1DE7">
              <w:rPr>
                <w:rStyle w:val="Hyperlink"/>
                <w:noProof/>
              </w:rPr>
              <w:t>Hoofdstuk 5: Beeldvorming met NV centers</w:t>
            </w:r>
            <w:r w:rsidR="00E03BEF">
              <w:rPr>
                <w:noProof/>
                <w:webHidden/>
              </w:rPr>
              <w:tab/>
            </w:r>
            <w:r w:rsidR="00E03BEF">
              <w:rPr>
                <w:noProof/>
                <w:webHidden/>
              </w:rPr>
              <w:fldChar w:fldCharType="begin"/>
            </w:r>
            <w:r w:rsidR="00E03BEF">
              <w:rPr>
                <w:noProof/>
                <w:webHidden/>
              </w:rPr>
              <w:instrText xml:space="preserve"> PAGEREF _Toc165031850 \h </w:instrText>
            </w:r>
            <w:r w:rsidR="00E03BEF">
              <w:rPr>
                <w:noProof/>
                <w:webHidden/>
              </w:rPr>
            </w:r>
            <w:r w:rsidR="00E03BEF">
              <w:rPr>
                <w:noProof/>
                <w:webHidden/>
              </w:rPr>
              <w:fldChar w:fldCharType="separate"/>
            </w:r>
            <w:r w:rsidR="00E03BEF">
              <w:rPr>
                <w:noProof/>
                <w:webHidden/>
              </w:rPr>
              <w:t>37</w:t>
            </w:r>
            <w:r w:rsidR="00E03BEF">
              <w:rPr>
                <w:noProof/>
                <w:webHidden/>
              </w:rPr>
              <w:fldChar w:fldCharType="end"/>
            </w:r>
          </w:hyperlink>
        </w:p>
        <w:p w14:paraId="0BD05664" w14:textId="4F9A54B5" w:rsidR="00E03BEF" w:rsidRDefault="00000000">
          <w:pPr>
            <w:pStyle w:val="TOC2"/>
            <w:tabs>
              <w:tab w:val="left" w:pos="880"/>
              <w:tab w:val="right" w:leader="dot" w:pos="9016"/>
            </w:tabs>
            <w:rPr>
              <w:rFonts w:eastAsiaTheme="minorEastAsia"/>
              <w:noProof/>
              <w:lang w:eastAsia="nl-NL"/>
            </w:rPr>
          </w:pPr>
          <w:hyperlink w:anchor="_Toc165031851" w:history="1">
            <w:r w:rsidR="00E03BEF" w:rsidRPr="00CA1DE7">
              <w:rPr>
                <w:rStyle w:val="Hyperlink"/>
                <w:noProof/>
                <w:lang w:val="en-GB"/>
              </w:rPr>
              <w:t>5.1.</w:t>
            </w:r>
            <w:r w:rsidR="00E03BEF">
              <w:rPr>
                <w:rFonts w:eastAsiaTheme="minorEastAsia"/>
                <w:noProof/>
                <w:lang w:eastAsia="nl-NL"/>
              </w:rPr>
              <w:tab/>
            </w:r>
            <w:r w:rsidR="00E03BEF" w:rsidRPr="00CA1DE7">
              <w:rPr>
                <w:rStyle w:val="Hyperlink"/>
                <w:noProof/>
                <w:lang w:val="en-GB"/>
              </w:rPr>
              <w:t>Inleiding</w:t>
            </w:r>
            <w:r w:rsidR="00E03BEF">
              <w:rPr>
                <w:noProof/>
                <w:webHidden/>
              </w:rPr>
              <w:tab/>
            </w:r>
            <w:r w:rsidR="00E03BEF">
              <w:rPr>
                <w:noProof/>
                <w:webHidden/>
              </w:rPr>
              <w:fldChar w:fldCharType="begin"/>
            </w:r>
            <w:r w:rsidR="00E03BEF">
              <w:rPr>
                <w:noProof/>
                <w:webHidden/>
              </w:rPr>
              <w:instrText xml:space="preserve"> PAGEREF _Toc165031851 \h </w:instrText>
            </w:r>
            <w:r w:rsidR="00E03BEF">
              <w:rPr>
                <w:noProof/>
                <w:webHidden/>
              </w:rPr>
            </w:r>
            <w:r w:rsidR="00E03BEF">
              <w:rPr>
                <w:noProof/>
                <w:webHidden/>
              </w:rPr>
              <w:fldChar w:fldCharType="separate"/>
            </w:r>
            <w:r w:rsidR="00E03BEF">
              <w:rPr>
                <w:noProof/>
                <w:webHidden/>
              </w:rPr>
              <w:t>37</w:t>
            </w:r>
            <w:r w:rsidR="00E03BEF">
              <w:rPr>
                <w:noProof/>
                <w:webHidden/>
              </w:rPr>
              <w:fldChar w:fldCharType="end"/>
            </w:r>
          </w:hyperlink>
        </w:p>
        <w:p w14:paraId="528EF84B" w14:textId="7E4F9C9F" w:rsidR="00E03BEF" w:rsidRDefault="00000000">
          <w:pPr>
            <w:pStyle w:val="TOC2"/>
            <w:tabs>
              <w:tab w:val="left" w:pos="880"/>
              <w:tab w:val="right" w:leader="dot" w:pos="9016"/>
            </w:tabs>
            <w:rPr>
              <w:rFonts w:eastAsiaTheme="minorEastAsia"/>
              <w:noProof/>
              <w:lang w:eastAsia="nl-NL"/>
            </w:rPr>
          </w:pPr>
          <w:hyperlink w:anchor="_Toc165031852" w:history="1">
            <w:r w:rsidR="00E03BEF" w:rsidRPr="00CA1DE7">
              <w:rPr>
                <w:rStyle w:val="Hyperlink"/>
                <w:noProof/>
              </w:rPr>
              <w:t>5.2.</w:t>
            </w:r>
            <w:r w:rsidR="00E03BEF">
              <w:rPr>
                <w:rFonts w:eastAsiaTheme="minorEastAsia"/>
                <w:noProof/>
                <w:lang w:eastAsia="nl-NL"/>
              </w:rPr>
              <w:tab/>
            </w:r>
            <w:r w:rsidR="00E03BEF" w:rsidRPr="00CA1DE7">
              <w:rPr>
                <w:rStyle w:val="Hyperlink"/>
                <w:noProof/>
              </w:rPr>
              <w:t>De structuur van diamant met NV centra</w:t>
            </w:r>
            <w:r w:rsidR="00E03BEF">
              <w:rPr>
                <w:noProof/>
                <w:webHidden/>
              </w:rPr>
              <w:tab/>
            </w:r>
            <w:r w:rsidR="00E03BEF">
              <w:rPr>
                <w:noProof/>
                <w:webHidden/>
              </w:rPr>
              <w:fldChar w:fldCharType="begin"/>
            </w:r>
            <w:r w:rsidR="00E03BEF">
              <w:rPr>
                <w:noProof/>
                <w:webHidden/>
              </w:rPr>
              <w:instrText xml:space="preserve"> PAGEREF _Toc165031852 \h </w:instrText>
            </w:r>
            <w:r w:rsidR="00E03BEF">
              <w:rPr>
                <w:noProof/>
                <w:webHidden/>
              </w:rPr>
            </w:r>
            <w:r w:rsidR="00E03BEF">
              <w:rPr>
                <w:noProof/>
                <w:webHidden/>
              </w:rPr>
              <w:fldChar w:fldCharType="separate"/>
            </w:r>
            <w:r w:rsidR="00E03BEF">
              <w:rPr>
                <w:noProof/>
                <w:webHidden/>
              </w:rPr>
              <w:t>37</w:t>
            </w:r>
            <w:r w:rsidR="00E03BEF">
              <w:rPr>
                <w:noProof/>
                <w:webHidden/>
              </w:rPr>
              <w:fldChar w:fldCharType="end"/>
            </w:r>
          </w:hyperlink>
        </w:p>
        <w:p w14:paraId="51D83767" w14:textId="2BFBDBF6" w:rsidR="00E03BEF" w:rsidRDefault="00000000">
          <w:pPr>
            <w:pStyle w:val="TOC2"/>
            <w:tabs>
              <w:tab w:val="left" w:pos="880"/>
              <w:tab w:val="right" w:leader="dot" w:pos="9016"/>
            </w:tabs>
            <w:rPr>
              <w:rFonts w:eastAsiaTheme="minorEastAsia"/>
              <w:noProof/>
              <w:lang w:eastAsia="nl-NL"/>
            </w:rPr>
          </w:pPr>
          <w:hyperlink w:anchor="_Toc165031853" w:history="1">
            <w:r w:rsidR="00E03BEF" w:rsidRPr="00CA1DE7">
              <w:rPr>
                <w:rStyle w:val="Hyperlink"/>
                <w:noProof/>
              </w:rPr>
              <w:t>5.3.</w:t>
            </w:r>
            <w:r w:rsidR="00E03BEF">
              <w:rPr>
                <w:rFonts w:eastAsiaTheme="minorEastAsia"/>
                <w:noProof/>
                <w:lang w:eastAsia="nl-NL"/>
              </w:rPr>
              <w:tab/>
            </w:r>
            <w:r w:rsidR="00E03BEF" w:rsidRPr="00CA1DE7">
              <w:rPr>
                <w:rStyle w:val="Hyperlink"/>
                <w:noProof/>
              </w:rPr>
              <w:t>Energieniveau schema van een NV centrum</w:t>
            </w:r>
            <w:r w:rsidR="00E03BEF">
              <w:rPr>
                <w:noProof/>
                <w:webHidden/>
              </w:rPr>
              <w:tab/>
            </w:r>
            <w:r w:rsidR="00E03BEF">
              <w:rPr>
                <w:noProof/>
                <w:webHidden/>
              </w:rPr>
              <w:fldChar w:fldCharType="begin"/>
            </w:r>
            <w:r w:rsidR="00E03BEF">
              <w:rPr>
                <w:noProof/>
                <w:webHidden/>
              </w:rPr>
              <w:instrText xml:space="preserve"> PAGEREF _Toc165031853 \h </w:instrText>
            </w:r>
            <w:r w:rsidR="00E03BEF">
              <w:rPr>
                <w:noProof/>
                <w:webHidden/>
              </w:rPr>
            </w:r>
            <w:r w:rsidR="00E03BEF">
              <w:rPr>
                <w:noProof/>
                <w:webHidden/>
              </w:rPr>
              <w:fldChar w:fldCharType="separate"/>
            </w:r>
            <w:r w:rsidR="00E03BEF">
              <w:rPr>
                <w:noProof/>
                <w:webHidden/>
              </w:rPr>
              <w:t>39</w:t>
            </w:r>
            <w:r w:rsidR="00E03BEF">
              <w:rPr>
                <w:noProof/>
                <w:webHidden/>
              </w:rPr>
              <w:fldChar w:fldCharType="end"/>
            </w:r>
          </w:hyperlink>
        </w:p>
        <w:p w14:paraId="6ED2424E" w14:textId="5D533194" w:rsidR="00E03BEF" w:rsidRDefault="00000000">
          <w:pPr>
            <w:pStyle w:val="TOC2"/>
            <w:tabs>
              <w:tab w:val="left" w:pos="880"/>
              <w:tab w:val="right" w:leader="dot" w:pos="9016"/>
            </w:tabs>
            <w:rPr>
              <w:rFonts w:eastAsiaTheme="minorEastAsia"/>
              <w:noProof/>
              <w:lang w:eastAsia="nl-NL"/>
            </w:rPr>
          </w:pPr>
          <w:hyperlink w:anchor="_Toc165031854" w:history="1">
            <w:r w:rsidR="00E03BEF" w:rsidRPr="00CA1DE7">
              <w:rPr>
                <w:rStyle w:val="Hyperlink"/>
                <w:noProof/>
              </w:rPr>
              <w:t>5.4.</w:t>
            </w:r>
            <w:r w:rsidR="00E03BEF">
              <w:rPr>
                <w:rFonts w:eastAsiaTheme="minorEastAsia"/>
                <w:noProof/>
                <w:lang w:eastAsia="nl-NL"/>
              </w:rPr>
              <w:tab/>
            </w:r>
            <w:r w:rsidR="00E03BEF" w:rsidRPr="00CA1DE7">
              <w:rPr>
                <w:rStyle w:val="Hyperlink"/>
                <w:noProof/>
              </w:rPr>
              <w:t>Magneetveld meten met NV centra</w:t>
            </w:r>
            <w:r w:rsidR="00E03BEF">
              <w:rPr>
                <w:noProof/>
                <w:webHidden/>
              </w:rPr>
              <w:tab/>
            </w:r>
            <w:r w:rsidR="00E03BEF">
              <w:rPr>
                <w:noProof/>
                <w:webHidden/>
              </w:rPr>
              <w:fldChar w:fldCharType="begin"/>
            </w:r>
            <w:r w:rsidR="00E03BEF">
              <w:rPr>
                <w:noProof/>
                <w:webHidden/>
              </w:rPr>
              <w:instrText xml:space="preserve"> PAGEREF _Toc165031854 \h </w:instrText>
            </w:r>
            <w:r w:rsidR="00E03BEF">
              <w:rPr>
                <w:noProof/>
                <w:webHidden/>
              </w:rPr>
            </w:r>
            <w:r w:rsidR="00E03BEF">
              <w:rPr>
                <w:noProof/>
                <w:webHidden/>
              </w:rPr>
              <w:fldChar w:fldCharType="separate"/>
            </w:r>
            <w:r w:rsidR="00E03BEF">
              <w:rPr>
                <w:noProof/>
                <w:webHidden/>
              </w:rPr>
              <w:t>39</w:t>
            </w:r>
            <w:r w:rsidR="00E03BEF">
              <w:rPr>
                <w:noProof/>
                <w:webHidden/>
              </w:rPr>
              <w:fldChar w:fldCharType="end"/>
            </w:r>
          </w:hyperlink>
        </w:p>
        <w:p w14:paraId="4F5C5342" w14:textId="1346AD04" w:rsidR="00EB438E" w:rsidRDefault="0071049B">
          <w:r>
            <w:fldChar w:fldCharType="end"/>
          </w:r>
        </w:p>
      </w:sdtContent>
    </w:sdt>
    <w:p w14:paraId="7D299374" w14:textId="71FBC2B7" w:rsidR="00551570" w:rsidRDefault="00551570">
      <w:pPr>
        <w:rPr>
          <w:highlight w:val="lightGray"/>
        </w:rPr>
      </w:pPr>
    </w:p>
    <w:p w14:paraId="2BAC9066" w14:textId="6F8DB7DC" w:rsidR="0000780B" w:rsidRDefault="0000780B">
      <w:bookmarkStart w:id="0" w:name="_Toc162000866"/>
      <w:bookmarkStart w:id="1" w:name="_Ref164427880"/>
      <w:bookmarkStart w:id="2" w:name="_Toc165031820"/>
      <w:r>
        <w:br w:type="page"/>
      </w:r>
    </w:p>
    <w:p w14:paraId="2AD35E5F" w14:textId="43BE1F53" w:rsidR="0000780B" w:rsidRPr="00161EBF" w:rsidRDefault="0000780B" w:rsidP="0000780B">
      <w:pPr>
        <w:rPr>
          <w:lang w:val="en-GB"/>
        </w:rPr>
      </w:pPr>
      <w:r w:rsidRPr="00161EBF">
        <w:rPr>
          <w:lang w:val="en-GB"/>
        </w:rPr>
        <w:lastRenderedPageBreak/>
        <w:t>Proloog</w:t>
      </w:r>
      <w:r w:rsidR="00EB692B" w:rsidRPr="00161EBF">
        <w:rPr>
          <w:lang w:val="en-GB"/>
        </w:rPr>
        <w:t>: diamond and pearls</w:t>
      </w:r>
    </w:p>
    <w:p w14:paraId="762D0323" w14:textId="7C6DE0B1" w:rsidR="00EB692B" w:rsidRPr="00B45DC6" w:rsidRDefault="00B45DC6" w:rsidP="0000780B">
      <w:pPr>
        <w:rPr>
          <w:lang w:val="en-GB"/>
        </w:rPr>
      </w:pPr>
      <w:r w:rsidRPr="00B45DC6">
        <w:rPr>
          <w:lang w:val="en-GB"/>
        </w:rPr>
        <w:t>Ron Walsworth https://www.youtube.com/watch?v=O8142gkmV2E</w:t>
      </w:r>
    </w:p>
    <w:p w14:paraId="49923765" w14:textId="77777777" w:rsidR="0000780B" w:rsidRPr="00B45DC6" w:rsidRDefault="0000780B" w:rsidP="0000780B">
      <w:pPr>
        <w:rPr>
          <w:lang w:val="en-GB"/>
        </w:rPr>
      </w:pPr>
    </w:p>
    <w:p w14:paraId="08B025D7" w14:textId="03CEB2C3" w:rsidR="00524912" w:rsidRDefault="00C86987" w:rsidP="005B19E5">
      <w:pPr>
        <w:pStyle w:val="Heading1"/>
      </w:pPr>
      <w:r>
        <w:t>Biomimetica</w:t>
      </w:r>
      <w:r w:rsidR="002A768C">
        <w:t xml:space="preserve"> </w:t>
      </w:r>
      <w:r w:rsidR="002A768C" w:rsidRPr="005B19E5">
        <w:t>en</w:t>
      </w:r>
      <w:r w:rsidR="002A768C">
        <w:t xml:space="preserve"> Quantum Technologie</w:t>
      </w:r>
      <w:bookmarkEnd w:id="0"/>
      <w:bookmarkEnd w:id="1"/>
      <w:bookmarkEnd w:id="2"/>
    </w:p>
    <w:tbl>
      <w:tblPr>
        <w:tblStyle w:val="Opdracht-achtergrond"/>
        <w:tblpPr w:leftFromText="142" w:rightFromText="142" w:bottomFromText="142" w:vertAnchor="text" w:tblpY="1"/>
        <w:tblOverlap w:val="never"/>
        <w:tblW w:w="0" w:type="auto"/>
        <w:tblLook w:val="04A0" w:firstRow="1" w:lastRow="0" w:firstColumn="1" w:lastColumn="0" w:noHBand="0" w:noVBand="1"/>
      </w:tblPr>
      <w:tblGrid>
        <w:gridCol w:w="9016"/>
      </w:tblGrid>
      <w:tr w:rsidR="00E43AEC" w14:paraId="7C306228" w14:textId="77777777" w:rsidTr="00925F5B">
        <w:tc>
          <w:tcPr>
            <w:tcW w:w="9016" w:type="dxa"/>
          </w:tcPr>
          <w:p w14:paraId="5ADEB77C" w14:textId="77777777" w:rsidR="00E43AEC" w:rsidRDefault="00E43AEC" w:rsidP="00FA60EA">
            <w:pPr>
              <w:pStyle w:val="Heading3"/>
            </w:pPr>
            <w:bookmarkStart w:id="3" w:name="_Toc162000867"/>
            <w:r>
              <w:t>Startopdracht</w:t>
            </w:r>
            <w:bookmarkEnd w:id="3"/>
          </w:p>
          <w:p w14:paraId="5B34305E" w14:textId="2D31F32E" w:rsidR="00E43AEC" w:rsidRDefault="00E43AEC" w:rsidP="00925F5B">
            <w:r>
              <w:t>In dit hoofdstuk maak je kennis met de twee concepten die de basis van deze module vormen</w:t>
            </w:r>
            <w:r w:rsidRPr="003D18FD">
              <w:t>:</w:t>
            </w:r>
            <w:r>
              <w:t xml:space="preserve"> </w:t>
            </w:r>
            <w:commentRangeStart w:id="4"/>
            <w:r>
              <w:t>biomimetica en quantum sensoren</w:t>
            </w:r>
            <w:commentRangeEnd w:id="4"/>
            <w:r>
              <w:rPr>
                <w:rStyle w:val="CommentReference"/>
              </w:rPr>
              <w:commentReference w:id="4"/>
            </w:r>
            <w:r>
              <w:t>.</w:t>
            </w:r>
          </w:p>
        </w:tc>
      </w:tr>
    </w:tbl>
    <w:p w14:paraId="054A0C6D" w14:textId="3521202E" w:rsidR="00EF5958" w:rsidRPr="008A482A" w:rsidRDefault="00EF5958" w:rsidP="00BA3D6C">
      <w:pPr>
        <w:pStyle w:val="Heading2"/>
        <w:numPr>
          <w:ilvl w:val="1"/>
          <w:numId w:val="8"/>
        </w:numPr>
      </w:pPr>
      <w:bookmarkStart w:id="5" w:name="_Toc165031821"/>
      <w:r>
        <w:t xml:space="preserve">Wat is </w:t>
      </w:r>
      <w:r w:rsidRPr="000A3F90">
        <w:t>biomimetica</w:t>
      </w:r>
      <w:r w:rsidR="001777A3">
        <w:t>?</w:t>
      </w:r>
      <w:bookmarkEnd w:id="5"/>
    </w:p>
    <w:p w14:paraId="04CB5C63" w14:textId="4FD7821D" w:rsidR="00EF5958" w:rsidRDefault="00EF5958" w:rsidP="00EF5958">
      <w:r w:rsidRPr="709B9CBE">
        <w:t xml:space="preserve">Goed kijken naar hoe de natuur werkt kan ons helpen met het ontwikkelen van nieuwe technologie. Veel van onze technologische uitdagingen zijn namelijk al door de natuur opgelost in een proces van miljarden jaren aan evolutie. Hoe houd je </w:t>
      </w:r>
      <w:r w:rsidR="00204031">
        <w:t xml:space="preserve">overdag </w:t>
      </w:r>
      <w:r w:rsidRPr="709B9CBE">
        <w:t xml:space="preserve">iets koel, of </w:t>
      </w:r>
      <w:r w:rsidR="00204031">
        <w:t xml:space="preserve">’s nachts </w:t>
      </w:r>
      <w:r w:rsidRPr="709B9CBE">
        <w:t xml:space="preserve">warm? Hoe zet je licht om in bruikbare energie? Hoe maak je iets waterafstotend? Dat zijn allemaal vragen waar wetenschappers, technici en ingenieurs </w:t>
      </w:r>
      <w:r w:rsidR="00AD35FB">
        <w:t>zich mee bezig houden</w:t>
      </w:r>
      <w:r w:rsidRPr="709B9CBE">
        <w:t xml:space="preserve">. </w:t>
      </w:r>
      <w:commentRangeStart w:id="6"/>
      <w:r w:rsidR="002C20FC">
        <w:t xml:space="preserve">Soms kijken ze daarvoor </w:t>
      </w:r>
      <w:r w:rsidRPr="709B9CBE">
        <w:t xml:space="preserve">goed naar de natuur </w:t>
      </w:r>
      <w:r w:rsidR="002C20FC">
        <w:t xml:space="preserve">om </w:t>
      </w:r>
      <w:r w:rsidRPr="709B9CBE">
        <w:t xml:space="preserve">nieuwe oplossingen </w:t>
      </w:r>
      <w:r w:rsidR="002C20FC">
        <w:t>te vinden.</w:t>
      </w:r>
      <w:commentRangeEnd w:id="6"/>
      <w:r w:rsidR="002C20FC">
        <w:rPr>
          <w:rStyle w:val="CommentReference"/>
        </w:rPr>
        <w:commentReference w:id="6"/>
      </w:r>
      <w:r w:rsidRPr="709B9CBE">
        <w:t xml:space="preserve"> Bewust de functionaliteit van de natuur nadoen heet biomimetica of in het Engels biomimicry. In plaats van leren </w:t>
      </w:r>
      <w:r w:rsidRPr="709B9CBE">
        <w:rPr>
          <w:i/>
          <w:iCs/>
        </w:rPr>
        <w:t>over</w:t>
      </w:r>
      <w:r w:rsidRPr="709B9CBE">
        <w:t xml:space="preserve"> de natuur </w:t>
      </w:r>
      <w:r w:rsidR="002C20FC">
        <w:t>leer je</w:t>
      </w:r>
      <w:r w:rsidRPr="709B9CBE">
        <w:t xml:space="preserve"> </w:t>
      </w:r>
      <w:r w:rsidRPr="709B9CBE">
        <w:rPr>
          <w:i/>
          <w:iCs/>
        </w:rPr>
        <w:t>van</w:t>
      </w:r>
      <w:r w:rsidRPr="709B9CBE">
        <w:t xml:space="preserve"> de natuur.</w:t>
      </w:r>
      <w:r w:rsidR="000C3860">
        <w:t xml:space="preserve"> </w:t>
      </w:r>
      <w:r w:rsidR="002C20FC">
        <w:t xml:space="preserve">Het volgende voorbeeld laat </w:t>
      </w:r>
      <w:r w:rsidR="007A55E6">
        <w:t>dat goed zien</w:t>
      </w:r>
      <w:r w:rsidR="000C3860">
        <w:t>.</w:t>
      </w:r>
    </w:p>
    <w:p w14:paraId="7ACB17BE" w14:textId="4DF1B88B" w:rsidR="00524912" w:rsidRDefault="00524912" w:rsidP="000A3F90">
      <w:pPr>
        <w:pStyle w:val="Heading2"/>
      </w:pPr>
      <w:bookmarkStart w:id="7" w:name="_Toc165031822"/>
      <w:r w:rsidRPr="00601DDA">
        <w:t>Vliegen</w:t>
      </w:r>
      <w:r w:rsidR="00C32F19">
        <w:t xml:space="preserve"> als voorbeeld van biomimetica</w:t>
      </w:r>
      <w:bookmarkEnd w:id="7"/>
    </w:p>
    <w:p w14:paraId="308E00E9" w14:textId="4B691800" w:rsidR="007970B2" w:rsidRDefault="00CE3E5A" w:rsidP="00DA7012">
      <w:r>
        <w:t>In een mythe uit de Griekse oudheid maakt de uitvinder Daedalus vleugels uit veren en bijenwas voor hem en zijn zoon om van het eiland Kreta weg te kunnen vliegen. Ondanks waarschuwingen van zijn vader vliegt Icarus te dicht bij de zon waardoor de bijenwas smelt. Icarus stort neer in de Icarische Zee en verdrinkt</w:t>
      </w:r>
      <w:r w:rsidR="00DA7012">
        <w:t xml:space="preserve"> (figuur </w:t>
      </w:r>
      <w:r w:rsidR="00E017E7">
        <w:t>1</w:t>
      </w:r>
      <w:r w:rsidR="00B467D2">
        <w:t>a</w:t>
      </w:r>
      <w:r w:rsidR="00DA7012">
        <w:t>)</w:t>
      </w:r>
      <w:r w:rsidR="007970B2">
        <w:t>.</w:t>
      </w:r>
    </w:p>
    <w:p w14:paraId="4033B736" w14:textId="08800994" w:rsidR="00DD3102" w:rsidRDefault="00DA7012" w:rsidP="00DA7012">
      <w:r>
        <w:t xml:space="preserve">Het tragische verhaal van Icarus illustreert dat mensen al duizenden jaren fantaseren over zelf kunnen vliegen. Het </w:t>
      </w:r>
      <w:r w:rsidR="003D18FD">
        <w:t xml:space="preserve">duikt </w:t>
      </w:r>
      <w:r>
        <w:t>bijvoorbeeld</w:t>
      </w:r>
      <w:r w:rsidR="003D18FD">
        <w:t xml:space="preserve"> ook op</w:t>
      </w:r>
      <w:r>
        <w:t xml:space="preserve"> </w:t>
      </w:r>
      <w:r w:rsidR="003D18FD">
        <w:t>i</w:t>
      </w:r>
      <w:r>
        <w:t xml:space="preserve">n het werk van Leonardo Da Vinci </w:t>
      </w:r>
      <w:r w:rsidR="003D18FD">
        <w:t xml:space="preserve">omstreeks 1480. Hij bestudeert vogels en ontwerpt </w:t>
      </w:r>
      <w:r w:rsidR="00DD3102">
        <w:t>meerdere kunstvleugels</w:t>
      </w:r>
      <w:r w:rsidR="003D18FD">
        <w:t xml:space="preserve"> </w:t>
      </w:r>
      <w:r w:rsidR="00DD3102">
        <w:t xml:space="preserve">(figuur </w:t>
      </w:r>
      <w:r w:rsidR="00E017E7">
        <w:t>1</w:t>
      </w:r>
      <w:r w:rsidR="00B467D2">
        <w:t>b</w:t>
      </w:r>
      <w:r w:rsidR="00DD3102">
        <w:t xml:space="preserve">), inclusief </w:t>
      </w:r>
      <w:r>
        <w:t xml:space="preserve">een harnas om </w:t>
      </w:r>
      <w:r w:rsidR="00DD3102">
        <w:t>de vleugels om te doen</w:t>
      </w:r>
      <w:r>
        <w:t>.</w:t>
      </w:r>
    </w:p>
    <w:p w14:paraId="5D20DBFA" w14:textId="04D6A9CD" w:rsidR="00DA7012" w:rsidRPr="00843E5E" w:rsidRDefault="00DA7012" w:rsidP="008E3FCE">
      <w:r w:rsidRPr="00843E5E">
        <w:t xml:space="preserve">In 1903 voeren de gebroeders Wright de eerste gemotoriseerde vliegtuigvlucht uit (figuur </w:t>
      </w:r>
      <w:r w:rsidR="00284743">
        <w:t>1.</w:t>
      </w:r>
      <w:r w:rsidR="00E017E7" w:rsidRPr="00843E5E">
        <w:t>1</w:t>
      </w:r>
      <w:r w:rsidR="00B467D2" w:rsidRPr="00843E5E">
        <w:t>c</w:t>
      </w:r>
      <w:r w:rsidRPr="00843E5E">
        <w:t xml:space="preserve">). </w:t>
      </w:r>
      <w:r w:rsidR="00C01636" w:rsidRPr="008E3FCE">
        <w:t xml:space="preserve">Ze hadden in de jaren daarvoor uitgebreid gewerkt aan het ontwerpen van vleugels die tijdens de vlucht van vorm kunnen veranderen om zo het toestel stabiel te houden, </w:t>
      </w:r>
      <w:r w:rsidR="00843E5E" w:rsidRPr="008E3FCE">
        <w:t>n</w:t>
      </w:r>
      <w:r w:rsidR="00C01636" w:rsidRPr="008E3FCE">
        <w:t>et zoals vogels dat doen.</w:t>
      </w:r>
      <w:r w:rsidR="00C01636" w:rsidRPr="00843E5E">
        <w:rPr>
          <w:rStyle w:val="cf01"/>
          <w:sz w:val="22"/>
          <w:szCs w:val="22"/>
        </w:rPr>
        <w:t xml:space="preserve"> </w:t>
      </w:r>
      <w:r w:rsidRPr="00843E5E">
        <w:t xml:space="preserve">Mocht je ooit in een vliegtuig bij het raam zitten let dan eens op de vleugel. </w:t>
      </w:r>
      <w:commentRangeStart w:id="8"/>
      <w:r w:rsidRPr="00843E5E">
        <w:t xml:space="preserve">Die verandert </w:t>
      </w:r>
      <w:r w:rsidR="00406430" w:rsidRPr="00843E5E">
        <w:t xml:space="preserve">tijdens de vlucht ook </w:t>
      </w:r>
      <w:r w:rsidRPr="00843E5E">
        <w:t>van vorm.</w:t>
      </w:r>
      <w:commentRangeEnd w:id="8"/>
      <w:r w:rsidR="00406430" w:rsidRPr="0084245C">
        <w:rPr>
          <w:rStyle w:val="CommentReference"/>
          <w:sz w:val="22"/>
          <w:szCs w:val="22"/>
        </w:rPr>
        <w:commentReference w:id="8"/>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2"/>
        <w:gridCol w:w="3216"/>
        <w:gridCol w:w="3318"/>
      </w:tblGrid>
      <w:tr w:rsidR="00D9662F" w14:paraId="6B151A49" w14:textId="77777777" w:rsidTr="0091759B">
        <w:tc>
          <w:tcPr>
            <w:tcW w:w="3005" w:type="dxa"/>
          </w:tcPr>
          <w:p w14:paraId="537DDEEC" w14:textId="77777777" w:rsidR="00CE70F4" w:rsidRDefault="00CE70F4" w:rsidP="00DA7012">
            <w:r>
              <w:rPr>
                <w:noProof/>
                <w:lang w:eastAsia="nl-NL"/>
              </w:rPr>
              <w:drawing>
                <wp:inline distT="0" distB="0" distL="0" distR="0" wp14:anchorId="04CA73BA" wp14:editId="4C1BDA21">
                  <wp:extent cx="1419225" cy="1439545"/>
                  <wp:effectExtent l="0" t="0" r="9525" b="8255"/>
                  <wp:docPr id="1923037236" name="Picture 1923037236" descr="A painting of two men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66420" name="Picture 2" descr="A painting of two men with wing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19676" cy="1440002"/>
                          </a:xfrm>
                          <a:prstGeom prst="rect">
                            <a:avLst/>
                          </a:prstGeom>
                          <a:noFill/>
                          <a:ln>
                            <a:noFill/>
                          </a:ln>
                        </pic:spPr>
                      </pic:pic>
                    </a:graphicData>
                  </a:graphic>
                </wp:inline>
              </w:drawing>
            </w:r>
          </w:p>
        </w:tc>
        <w:tc>
          <w:tcPr>
            <w:tcW w:w="3005" w:type="dxa"/>
          </w:tcPr>
          <w:p w14:paraId="1EDDD3FC" w14:textId="4FD460A7" w:rsidR="00CE70F4" w:rsidRDefault="00D9662F" w:rsidP="00DA7012">
            <w:r>
              <w:rPr>
                <w:noProof/>
                <w:lang w:eastAsia="nl-NL"/>
              </w:rPr>
              <w:drawing>
                <wp:inline distT="0" distB="0" distL="0" distR="0" wp14:anchorId="10BF6FBB" wp14:editId="1E6B4D1A">
                  <wp:extent cx="1895475" cy="1439545"/>
                  <wp:effectExtent l="0" t="0" r="9525" b="8255"/>
                  <wp:docPr id="448974090" name="Picture 44897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4937"/>
                          <a:stretch/>
                        </pic:blipFill>
                        <pic:spPr bwMode="auto">
                          <a:xfrm>
                            <a:off x="0" y="0"/>
                            <a:ext cx="1895475" cy="14395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6" w:type="dxa"/>
          </w:tcPr>
          <w:p w14:paraId="3F1A32A1" w14:textId="30F50465" w:rsidR="00CE70F4" w:rsidRDefault="00CE70F4" w:rsidP="00DA7012">
            <w:r>
              <w:rPr>
                <w:noProof/>
                <w:lang w:eastAsia="nl-NL"/>
              </w:rPr>
              <w:drawing>
                <wp:inline distT="0" distB="0" distL="0" distR="0" wp14:anchorId="64F62BA3" wp14:editId="35E224A4">
                  <wp:extent cx="1970110" cy="1439545"/>
                  <wp:effectExtent l="0" t="0" r="0" b="8255"/>
                  <wp:docPr id="1255510721" name="Picture 1255510721" descr="A vintage photo of a wright brothers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88387" name="Picture 1" descr="A vintage photo of a wright brothers airplan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119" t="16098" r="6060" b="18365"/>
                          <a:stretch/>
                        </pic:blipFill>
                        <pic:spPr bwMode="auto">
                          <a:xfrm>
                            <a:off x="0" y="0"/>
                            <a:ext cx="1970733"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F2AAC" w14:paraId="194C89FF" w14:textId="77777777" w:rsidTr="0091759B">
        <w:tc>
          <w:tcPr>
            <w:tcW w:w="3005" w:type="dxa"/>
          </w:tcPr>
          <w:p w14:paraId="42AAB5BC" w14:textId="45B6F529" w:rsidR="001F2AAC" w:rsidRDefault="001F2AAC" w:rsidP="00DA7012">
            <w:pPr>
              <w:rPr>
                <w:noProof/>
                <w:lang w:eastAsia="nl-NL"/>
              </w:rPr>
            </w:pPr>
            <w:r>
              <w:t xml:space="preserve">Figuur </w:t>
            </w:r>
            <w:r w:rsidR="00284743">
              <w:t>1.</w:t>
            </w:r>
            <w:r>
              <w:t xml:space="preserve">1a: </w:t>
            </w:r>
            <w:r>
              <w:rPr>
                <w:i/>
                <w:iCs/>
              </w:rPr>
              <w:t>De val van Icarus</w:t>
            </w:r>
            <w:r w:rsidR="0091759B">
              <w:t>,</w:t>
            </w:r>
            <w:r>
              <w:t xml:space="preserve"> geschilderd door Jacob Peter Gowy (17</w:t>
            </w:r>
            <w:r w:rsidRPr="00DA7012">
              <w:rPr>
                <w:vertAlign w:val="superscript"/>
              </w:rPr>
              <w:t>e</w:t>
            </w:r>
            <w:r>
              <w:t xml:space="preserve"> eeuw)</w:t>
            </w:r>
            <w:r w:rsidR="0091759B">
              <w:t>.</w:t>
            </w:r>
          </w:p>
        </w:tc>
        <w:tc>
          <w:tcPr>
            <w:tcW w:w="3005" w:type="dxa"/>
          </w:tcPr>
          <w:p w14:paraId="2A0AC603" w14:textId="33CF5E1F" w:rsidR="001F2AAC" w:rsidRDefault="001F2AAC" w:rsidP="00DA7012">
            <w:pPr>
              <w:rPr>
                <w:noProof/>
                <w:lang w:eastAsia="nl-NL"/>
              </w:rPr>
            </w:pPr>
            <w:r>
              <w:t xml:space="preserve">Figuur </w:t>
            </w:r>
            <w:r w:rsidR="00284743">
              <w:t>1.</w:t>
            </w:r>
            <w:r>
              <w:t xml:space="preserve">1b: </w:t>
            </w:r>
            <w:r w:rsidR="0091759B">
              <w:t>V</w:t>
            </w:r>
            <w:r>
              <w:t>leugelontwerp door Leonardo da Vinci</w:t>
            </w:r>
            <w:r w:rsidR="0091759B">
              <w:t>.</w:t>
            </w:r>
          </w:p>
        </w:tc>
        <w:tc>
          <w:tcPr>
            <w:tcW w:w="3006" w:type="dxa"/>
          </w:tcPr>
          <w:p w14:paraId="7A5B3D53" w14:textId="5F81E30F" w:rsidR="001F2AAC" w:rsidRDefault="001F2AAC" w:rsidP="00DA7012">
            <w:pPr>
              <w:rPr>
                <w:noProof/>
                <w:lang w:eastAsia="nl-NL"/>
              </w:rPr>
            </w:pPr>
            <w:r>
              <w:t xml:space="preserve">Figuur </w:t>
            </w:r>
            <w:r w:rsidR="00284743">
              <w:t>1.</w:t>
            </w:r>
            <w:r>
              <w:t>1c: De succesvolle vliegtuigvlucht van de gebroeders Wright in 1903</w:t>
            </w:r>
            <w:r w:rsidR="0091759B">
              <w:t>.</w:t>
            </w:r>
          </w:p>
        </w:tc>
      </w:tr>
    </w:tbl>
    <w:p w14:paraId="06C22DF4" w14:textId="1B5C69E0" w:rsidR="00DA7012" w:rsidRPr="008A482A" w:rsidRDefault="00DA7012" w:rsidP="008A482A"/>
    <w:p w14:paraId="080FDEFE" w14:textId="77777777" w:rsidR="009B1B92" w:rsidRDefault="009B1B92">
      <w:pPr>
        <w:rPr>
          <w:rFonts w:asciiTheme="majorHAnsi" w:eastAsiaTheme="majorEastAsia" w:hAnsiTheme="majorHAnsi" w:cstheme="majorBidi"/>
          <w:color w:val="1F3763" w:themeColor="accent1" w:themeShade="7F"/>
          <w:sz w:val="24"/>
          <w:szCs w:val="24"/>
        </w:rPr>
      </w:pPr>
      <w:r>
        <w:br w:type="page"/>
      </w:r>
    </w:p>
    <w:tbl>
      <w:tblPr>
        <w:tblStyle w:val="Opdracht-achtergrond"/>
        <w:tblW w:w="0" w:type="auto"/>
        <w:tblLook w:val="04A0" w:firstRow="1" w:lastRow="0" w:firstColumn="1" w:lastColumn="0" w:noHBand="0" w:noVBand="1"/>
      </w:tblPr>
      <w:tblGrid>
        <w:gridCol w:w="9026"/>
      </w:tblGrid>
      <w:tr w:rsidR="00C1435D" w14:paraId="0EB775CA" w14:textId="77777777" w:rsidTr="00C1435D">
        <w:tc>
          <w:tcPr>
            <w:tcW w:w="9016" w:type="dxa"/>
          </w:tcPr>
          <w:p w14:paraId="0E61DB7D" w14:textId="77777777" w:rsidR="00C1435D" w:rsidRDefault="00C1435D" w:rsidP="00FA60EA">
            <w:pPr>
              <w:pStyle w:val="Heading3"/>
            </w:pPr>
            <w:bookmarkStart w:id="9" w:name="_Toc162000868"/>
            <w:commentRangeStart w:id="10"/>
            <w:commentRangeStart w:id="11"/>
            <w:r>
              <w:lastRenderedPageBreak/>
              <w:t>Een nog betere vleugel</w:t>
            </w:r>
            <w:commentRangeEnd w:id="10"/>
            <w:r>
              <w:rPr>
                <w:rStyle w:val="CommentReference"/>
                <w:rFonts w:asciiTheme="minorHAnsi" w:eastAsiaTheme="minorHAnsi" w:hAnsiTheme="minorHAnsi" w:cstheme="minorBidi"/>
                <w:color w:val="auto"/>
              </w:rPr>
              <w:commentReference w:id="10"/>
            </w:r>
            <w:commentRangeEnd w:id="11"/>
            <w:r>
              <w:rPr>
                <w:rStyle w:val="CommentReference"/>
                <w:rFonts w:asciiTheme="minorHAnsi" w:eastAsiaTheme="minorHAnsi" w:hAnsiTheme="minorHAnsi" w:cstheme="minorBidi"/>
                <w:color w:val="auto"/>
              </w:rPr>
              <w:commentReference w:id="11"/>
            </w:r>
            <w:bookmarkEnd w:id="9"/>
          </w:p>
          <w:p w14:paraId="5B2DF08C" w14:textId="2253442C" w:rsidR="00C1435D" w:rsidRDefault="00C1435D" w:rsidP="00C1435D">
            <w:pPr>
              <w:pStyle w:val="Opdracht-tekst"/>
            </w:pPr>
            <w:r>
              <w:t>Rond 1970 stelt Richard Whitcomb, ingenieur bij NASA, voor het ontwerp van een vliegtuigvleugel aan te passen zodat deze meer lijkt op de vleugel van een zwevende adelaar. Zie figuur 1.2</w:t>
            </w:r>
            <w:r w:rsidR="000C0333">
              <w:t xml:space="preserve"> </w:t>
            </w:r>
            <w:r>
              <w:t>a t/m c.</w:t>
            </w:r>
          </w:p>
          <w:p w14:paraId="08D6F7B6" w14:textId="77777777" w:rsidR="000C0333" w:rsidRDefault="000C0333" w:rsidP="00C1435D">
            <w:pPr>
              <w:pStyle w:val="Opdracht-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1"/>
              <w:gridCol w:w="3287"/>
              <w:gridCol w:w="2752"/>
            </w:tblGrid>
            <w:tr w:rsidR="00C1435D" w14:paraId="6C112A57" w14:textId="77777777" w:rsidTr="00D77C79">
              <w:tc>
                <w:tcPr>
                  <w:tcW w:w="2838" w:type="dxa"/>
                </w:tcPr>
                <w:p w14:paraId="0C721629" w14:textId="77777777" w:rsidR="00C1435D" w:rsidRDefault="00C1435D" w:rsidP="00C1435D">
                  <w:r>
                    <w:rPr>
                      <w:noProof/>
                      <w:lang w:eastAsia="nl-NL"/>
                    </w:rPr>
                    <w:drawing>
                      <wp:inline distT="0" distB="0" distL="0" distR="0" wp14:anchorId="19BB74F9" wp14:editId="478329BB">
                        <wp:extent cx="2105756" cy="1440000"/>
                        <wp:effectExtent l="0" t="0" r="8890" b="8255"/>
                        <wp:docPr id="431675716" name="Picture 431675716" descr="An airplane wing with eng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75716" name="Picture 2" descr="An airplane wing with engines on it&#10;&#10;Description automatically generated"/>
                                <pic:cNvPicPr/>
                              </pic:nvPicPr>
                              <pic:blipFill rotWithShape="1">
                                <a:blip r:embed="rId18" cstate="print">
                                  <a:extLst>
                                    <a:ext uri="{28A0092B-C50C-407E-A947-70E740481C1C}">
                                      <a14:useLocalDpi xmlns:a14="http://schemas.microsoft.com/office/drawing/2010/main" val="0"/>
                                    </a:ext>
                                  </a:extLst>
                                </a:blip>
                                <a:srcRect l="40217" t="10719" b="27954"/>
                                <a:stretch/>
                              </pic:blipFill>
                              <pic:spPr bwMode="auto">
                                <a:xfrm>
                                  <a:off x="0" y="0"/>
                                  <a:ext cx="2105756"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3258" w:type="dxa"/>
                </w:tcPr>
                <w:p w14:paraId="0FC8DA92" w14:textId="77777777" w:rsidR="00C1435D" w:rsidRDefault="00C1435D" w:rsidP="00C1435D">
                  <w:r>
                    <w:rPr>
                      <w:noProof/>
                      <w:lang w:eastAsia="nl-NL"/>
                    </w:rPr>
                    <w:drawing>
                      <wp:inline distT="0" distB="0" distL="0" distR="0" wp14:anchorId="0DE4CA65" wp14:editId="1D3547E8">
                        <wp:extent cx="2542535" cy="1440000"/>
                        <wp:effectExtent l="0" t="0" r="0" b="8255"/>
                        <wp:docPr id="831085499" name="Picture 83108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2535" cy="1440000"/>
                                </a:xfrm>
                                <a:prstGeom prst="rect">
                                  <a:avLst/>
                                </a:prstGeom>
                                <a:noFill/>
                                <a:ln>
                                  <a:noFill/>
                                </a:ln>
                              </pic:spPr>
                            </pic:pic>
                          </a:graphicData>
                        </a:graphic>
                      </wp:inline>
                    </w:drawing>
                  </w:r>
                </w:p>
              </w:tc>
              <w:tc>
                <w:tcPr>
                  <w:tcW w:w="2930" w:type="dxa"/>
                </w:tcPr>
                <w:p w14:paraId="2775C4F1" w14:textId="77777777" w:rsidR="00C1435D" w:rsidRDefault="00C1435D" w:rsidP="00C1435D">
                  <w:r>
                    <w:rPr>
                      <w:noProof/>
                      <w:lang w:eastAsia="nl-NL"/>
                    </w:rPr>
                    <w:drawing>
                      <wp:inline distT="0" distB="0" distL="0" distR="0" wp14:anchorId="20144023" wp14:editId="43ED42AD">
                        <wp:extent cx="2099003" cy="1440000"/>
                        <wp:effectExtent l="0" t="0" r="0" b="8255"/>
                        <wp:docPr id="1890244702" name="Picture 189024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1272" t="17451" b="1529"/>
                                <a:stretch/>
                              </pic:blipFill>
                              <pic:spPr bwMode="auto">
                                <a:xfrm>
                                  <a:off x="0" y="0"/>
                                  <a:ext cx="2099003"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1435D" w14:paraId="717EE7E4" w14:textId="77777777" w:rsidTr="00D77C79">
              <w:tc>
                <w:tcPr>
                  <w:tcW w:w="2838" w:type="dxa"/>
                </w:tcPr>
                <w:p w14:paraId="69922ECF" w14:textId="77777777" w:rsidR="00C1435D" w:rsidRDefault="00C1435D" w:rsidP="00C1435D">
                  <w:pPr>
                    <w:rPr>
                      <w:noProof/>
                      <w:lang w:eastAsia="nl-NL"/>
                    </w:rPr>
                  </w:pPr>
                  <w:r>
                    <w:t>Figuur 1.2a: Vliegtuigvleugel zonder aanpassing.</w:t>
                  </w:r>
                  <w:r>
                    <w:br/>
                  </w:r>
                </w:p>
              </w:tc>
              <w:tc>
                <w:tcPr>
                  <w:tcW w:w="3258" w:type="dxa"/>
                </w:tcPr>
                <w:p w14:paraId="281AA7EC" w14:textId="77777777" w:rsidR="00C1435D" w:rsidRDefault="00C1435D" w:rsidP="00C1435D">
                  <w:pPr>
                    <w:rPr>
                      <w:noProof/>
                      <w:lang w:eastAsia="nl-NL"/>
                    </w:rPr>
                  </w:pPr>
                  <w:r>
                    <w:t xml:space="preserve">Figuur 1.2c: Zwevende adelaar. (Foto </w:t>
                  </w:r>
                  <w:r>
                    <w:rPr>
                      <w:rStyle w:val="cf01"/>
                    </w:rPr>
                    <w:t>door Derek Keats)</w:t>
                  </w:r>
                </w:p>
              </w:tc>
              <w:tc>
                <w:tcPr>
                  <w:tcW w:w="2930" w:type="dxa"/>
                </w:tcPr>
                <w:p w14:paraId="21A8D1B7" w14:textId="77777777" w:rsidR="00C1435D" w:rsidRDefault="00C1435D" w:rsidP="00C1435D">
                  <w:r>
                    <w:t>Figuur 1.2b: Uiteinde van een vliegtuigvleugel met Whitcombs aanpassing.</w:t>
                  </w:r>
                </w:p>
                <w:p w14:paraId="6482302C" w14:textId="77777777" w:rsidR="00C1435D" w:rsidRDefault="00C1435D" w:rsidP="00C1435D">
                  <w:pPr>
                    <w:rPr>
                      <w:noProof/>
                      <w:lang w:eastAsia="nl-NL"/>
                    </w:rPr>
                  </w:pPr>
                </w:p>
              </w:tc>
            </w:tr>
          </w:tbl>
          <w:p w14:paraId="2C9302DA" w14:textId="77777777" w:rsidR="00C1435D" w:rsidRPr="00F077D5" w:rsidRDefault="00C1435D" w:rsidP="00C1435D">
            <w:commentRangeStart w:id="12"/>
            <w:r>
              <w:t>Zoek informatie in</w:t>
            </w:r>
            <w:r w:rsidRPr="709B9CBE">
              <w:t xml:space="preserve"> ten minste drie verschillende bronnen</w:t>
            </w:r>
            <w:commentRangeEnd w:id="12"/>
            <w:r>
              <w:rPr>
                <w:rStyle w:val="CommentReference"/>
              </w:rPr>
              <w:commentReference w:id="12"/>
            </w:r>
            <w:r w:rsidRPr="00A643C3">
              <w:t xml:space="preserve"> </w:t>
            </w:r>
            <w:r>
              <w:t>om in je eigen woorden onderstaande vragen te beantwoorden. G</w:t>
            </w:r>
            <w:r w:rsidRPr="709B9CBE">
              <w:t xml:space="preserve">eeft </w:t>
            </w:r>
            <w:r>
              <w:t xml:space="preserve">daarbij </w:t>
            </w:r>
            <w:r w:rsidRPr="709B9CBE">
              <w:t>duidelijk aan welke informatie uit welke bron afkomstig is. Gebruik tussen de 250 en 500 woorden.</w:t>
            </w:r>
          </w:p>
          <w:p w14:paraId="1EE123C3" w14:textId="77777777" w:rsidR="00C1435D" w:rsidRDefault="00C1435D" w:rsidP="00BA3D6C">
            <w:pPr>
              <w:pStyle w:val="ListParagraph"/>
              <w:numPr>
                <w:ilvl w:val="0"/>
                <w:numId w:val="1"/>
              </w:numPr>
            </w:pPr>
            <w:r>
              <w:t xml:space="preserve">Wat heeft </w:t>
            </w:r>
            <w:r w:rsidRPr="709B9CBE">
              <w:t xml:space="preserve">Whitcomb </w:t>
            </w:r>
            <w:r>
              <w:t xml:space="preserve">aan </w:t>
            </w:r>
            <w:r w:rsidRPr="709B9CBE">
              <w:t>de vleugel van een vliegtuig aangepast</w:t>
            </w:r>
            <w:r>
              <w:t>?</w:t>
            </w:r>
          </w:p>
          <w:p w14:paraId="3E25BD04" w14:textId="77777777" w:rsidR="00C1435D" w:rsidRDefault="00C1435D" w:rsidP="00BA3D6C">
            <w:pPr>
              <w:pStyle w:val="ListParagraph"/>
              <w:numPr>
                <w:ilvl w:val="0"/>
                <w:numId w:val="1"/>
              </w:numPr>
            </w:pPr>
            <w:r w:rsidRPr="709B9CBE">
              <w:t xml:space="preserve">Voor welke verbetering(en) </w:t>
            </w:r>
            <w:r>
              <w:t xml:space="preserve">heeft </w:t>
            </w:r>
            <w:r w:rsidRPr="709B9CBE">
              <w:t>deze verandering gezorgd</w:t>
            </w:r>
            <w:r>
              <w:t>?</w:t>
            </w:r>
          </w:p>
          <w:p w14:paraId="6197918B" w14:textId="48D11FBD" w:rsidR="00C1435D" w:rsidRDefault="00C1435D" w:rsidP="00C1435D">
            <w:r>
              <w:t>W</w:t>
            </w:r>
            <w:r w:rsidRPr="00F077D5">
              <w:t xml:space="preserve">elke impact heeft </w:t>
            </w:r>
            <w:r>
              <w:t xml:space="preserve">dat gehad </w:t>
            </w:r>
            <w:r w:rsidRPr="00F077D5">
              <w:t>op de moderne luchtvaart</w:t>
            </w:r>
            <w:r>
              <w:t>?</w:t>
            </w:r>
          </w:p>
        </w:tc>
      </w:tr>
    </w:tbl>
    <w:p w14:paraId="7503331E" w14:textId="77777777" w:rsidR="00C1435D" w:rsidRDefault="00C1435D" w:rsidP="007A30F4">
      <w:pPr>
        <w:pStyle w:val="NoSpacing"/>
      </w:pPr>
    </w:p>
    <w:tbl>
      <w:tblPr>
        <w:tblStyle w:val="Opdracht-achtergrond"/>
        <w:tblW w:w="0" w:type="auto"/>
        <w:tblLook w:val="04A0" w:firstRow="1" w:lastRow="0" w:firstColumn="1" w:lastColumn="0" w:noHBand="0" w:noVBand="1"/>
      </w:tblPr>
      <w:tblGrid>
        <w:gridCol w:w="9026"/>
      </w:tblGrid>
      <w:tr w:rsidR="00C1435D" w14:paraId="55CE1D34" w14:textId="77777777" w:rsidTr="00C1435D">
        <w:tc>
          <w:tcPr>
            <w:tcW w:w="9016" w:type="dxa"/>
          </w:tcPr>
          <w:p w14:paraId="1A26C3C9" w14:textId="77777777" w:rsidR="00C1435D" w:rsidRDefault="00C1435D" w:rsidP="00FA60EA">
            <w:pPr>
              <w:pStyle w:val="Heading3"/>
            </w:pPr>
            <w:bookmarkStart w:id="13" w:name="_Ref147485235"/>
            <w:bookmarkStart w:id="14" w:name="_Toc162000869"/>
            <w:r>
              <w:t>Match de natuur en de toepassing</w:t>
            </w:r>
            <w:bookmarkEnd w:id="13"/>
            <w:bookmarkEnd w:id="14"/>
          </w:p>
          <w:p w14:paraId="488B0631" w14:textId="2BD75E24" w:rsidR="00C00C3A" w:rsidRDefault="00C1435D" w:rsidP="00C1435D">
            <w:r w:rsidRPr="709B9CBE">
              <w:t xml:space="preserve">Hieronder vind je twee lijsten. De eerste bevat beschrijvingen van een biomimetische toepassing (nummers 1 t/m 9), geïnspireerd op een dier. De tweede bevat een aantal dieren (letters A t/m I). </w:t>
            </w:r>
            <w:r>
              <w:t>P</w:t>
            </w:r>
            <w:r w:rsidRPr="709B9CBE">
              <w:t xml:space="preserve">robeer bij iedere technologische toepassing (nummer) het juiste dier </w:t>
            </w:r>
            <w:r>
              <w:t>of plant</w:t>
            </w:r>
            <w:r w:rsidRPr="709B9CBE">
              <w:t xml:space="preserve"> (letter) te vinden en </w:t>
            </w:r>
            <w:r>
              <w:t xml:space="preserve">stel </w:t>
            </w:r>
            <w:r w:rsidRPr="709B9CBE">
              <w:t xml:space="preserve">zo een lijst met voorbeelden van biomimetica samen. </w:t>
            </w:r>
            <w:r>
              <w:t xml:space="preserve">Noteer hiervoor de nummers 1 t/m 9 in </w:t>
            </w:r>
            <w:r w:rsidR="00C00C3A">
              <w:t>j</w:t>
            </w:r>
            <w:r>
              <w:t>e schrift en noteer daar achter de juiste letters A t/m I. Een antwoord is al gegeven: 7 = H.</w:t>
            </w:r>
          </w:p>
          <w:tbl>
            <w:tblPr>
              <w:tblStyle w:val="TableGrid"/>
              <w:tblW w:w="0" w:type="auto"/>
              <w:tblLook w:val="04A0" w:firstRow="1" w:lastRow="0" w:firstColumn="1" w:lastColumn="0" w:noHBand="0" w:noVBand="1"/>
            </w:tblPr>
            <w:tblGrid>
              <w:gridCol w:w="328"/>
              <w:gridCol w:w="8472"/>
            </w:tblGrid>
            <w:tr w:rsidR="00C1435D" w14:paraId="1B2A4B45" w14:textId="77777777" w:rsidTr="00D77C79">
              <w:tc>
                <w:tcPr>
                  <w:tcW w:w="328" w:type="dxa"/>
                </w:tcPr>
                <w:p w14:paraId="78B339A2" w14:textId="77777777" w:rsidR="00C1435D" w:rsidRDefault="00C1435D" w:rsidP="00C1435D">
                  <w:r>
                    <w:t>1</w:t>
                  </w:r>
                </w:p>
              </w:tc>
              <w:tc>
                <w:tcPr>
                  <w:tcW w:w="8688" w:type="dxa"/>
                </w:tcPr>
                <w:p w14:paraId="0EB6F038" w14:textId="77777777" w:rsidR="00C1435D" w:rsidRDefault="00C1435D" w:rsidP="00C1435D">
                  <w:r>
                    <w:t>Waterafstotende oppervlakken, zoals kleding of zonnepanelen</w:t>
                  </w:r>
                </w:p>
              </w:tc>
            </w:tr>
            <w:tr w:rsidR="00C1435D" w:rsidRPr="00BC4B11" w14:paraId="07E91C08" w14:textId="77777777" w:rsidTr="00D77C79">
              <w:tc>
                <w:tcPr>
                  <w:tcW w:w="328" w:type="dxa"/>
                </w:tcPr>
                <w:p w14:paraId="40964F03" w14:textId="77777777" w:rsidR="00C1435D" w:rsidRDefault="00C1435D" w:rsidP="00C1435D">
                  <w:r>
                    <w:t>2</w:t>
                  </w:r>
                </w:p>
              </w:tc>
              <w:tc>
                <w:tcPr>
                  <w:tcW w:w="8688" w:type="dxa"/>
                </w:tcPr>
                <w:p w14:paraId="616201BA" w14:textId="77777777" w:rsidR="00C1435D" w:rsidRPr="00BC4B11" w:rsidRDefault="00C1435D" w:rsidP="00C1435D">
                  <w:r w:rsidRPr="00BC4B11">
                    <w:t>Air conditioning Eastgate Center (kantoorgebouw) in Zimbabwe</w:t>
                  </w:r>
                </w:p>
              </w:tc>
            </w:tr>
            <w:tr w:rsidR="00C1435D" w14:paraId="732332DB" w14:textId="77777777" w:rsidTr="00D77C79">
              <w:tc>
                <w:tcPr>
                  <w:tcW w:w="328" w:type="dxa"/>
                </w:tcPr>
                <w:p w14:paraId="14E5221F" w14:textId="77777777" w:rsidR="00C1435D" w:rsidRDefault="00C1435D" w:rsidP="00C1435D">
                  <w:r>
                    <w:t>3</w:t>
                  </w:r>
                </w:p>
              </w:tc>
              <w:tc>
                <w:tcPr>
                  <w:tcW w:w="8688" w:type="dxa"/>
                </w:tcPr>
                <w:p w14:paraId="355AB01E" w14:textId="77777777" w:rsidR="00C1435D" w:rsidRDefault="00C1435D" w:rsidP="00C1435D">
                  <w:r>
                    <w:t>Ecologische witte verf</w:t>
                  </w:r>
                </w:p>
              </w:tc>
            </w:tr>
            <w:tr w:rsidR="00C1435D" w14:paraId="337293D4" w14:textId="77777777" w:rsidTr="00D77C79">
              <w:tc>
                <w:tcPr>
                  <w:tcW w:w="328" w:type="dxa"/>
                </w:tcPr>
                <w:p w14:paraId="2862F219" w14:textId="77777777" w:rsidR="00C1435D" w:rsidRDefault="00C1435D" w:rsidP="00C1435D">
                  <w:r>
                    <w:t>4</w:t>
                  </w:r>
                </w:p>
              </w:tc>
              <w:tc>
                <w:tcPr>
                  <w:tcW w:w="8688" w:type="dxa"/>
                </w:tcPr>
                <w:p w14:paraId="76EE6A57" w14:textId="77777777" w:rsidR="00C1435D" w:rsidRDefault="00C1435D" w:rsidP="00C1435D">
                  <w:r>
                    <w:t xml:space="preserve">Stillere </w:t>
                  </w:r>
                  <w:r w:rsidRPr="00095F6C">
                    <w:t>J</w:t>
                  </w:r>
                  <w:r>
                    <w:t xml:space="preserve">apanse Bullet Train </w:t>
                  </w:r>
                </w:p>
              </w:tc>
            </w:tr>
            <w:tr w:rsidR="00C1435D" w14:paraId="01B30820" w14:textId="77777777" w:rsidTr="00D77C79">
              <w:tc>
                <w:tcPr>
                  <w:tcW w:w="328" w:type="dxa"/>
                </w:tcPr>
                <w:p w14:paraId="4D9DE82F" w14:textId="77777777" w:rsidR="00C1435D" w:rsidRDefault="00C1435D" w:rsidP="00C1435D">
                  <w:r>
                    <w:t>5</w:t>
                  </w:r>
                </w:p>
              </w:tc>
              <w:tc>
                <w:tcPr>
                  <w:tcW w:w="8688" w:type="dxa"/>
                </w:tcPr>
                <w:p w14:paraId="3DE12772" w14:textId="77777777" w:rsidR="00C1435D" w:rsidRDefault="00C1435D" w:rsidP="00C1435D">
                  <w:r>
                    <w:t>Efficiëntere wieken van een windmolen</w:t>
                  </w:r>
                </w:p>
              </w:tc>
            </w:tr>
            <w:tr w:rsidR="00C1435D" w14:paraId="5C9ECCCD" w14:textId="77777777" w:rsidTr="00D77C79">
              <w:tc>
                <w:tcPr>
                  <w:tcW w:w="328" w:type="dxa"/>
                </w:tcPr>
                <w:p w14:paraId="4C4B6095" w14:textId="77777777" w:rsidR="00C1435D" w:rsidRDefault="00C1435D" w:rsidP="00C1435D">
                  <w:r>
                    <w:t>6</w:t>
                  </w:r>
                </w:p>
              </w:tc>
              <w:tc>
                <w:tcPr>
                  <w:tcW w:w="8688" w:type="dxa"/>
                </w:tcPr>
                <w:p w14:paraId="02C50D60" w14:textId="77777777" w:rsidR="00C1435D" w:rsidRDefault="00C1435D" w:rsidP="00C1435D">
                  <w:r>
                    <w:t>Antibacteriële coatings in het ziekenhuis</w:t>
                  </w:r>
                </w:p>
              </w:tc>
            </w:tr>
            <w:tr w:rsidR="00C1435D" w14:paraId="69C369C2" w14:textId="77777777" w:rsidTr="00D77C79">
              <w:tc>
                <w:tcPr>
                  <w:tcW w:w="328" w:type="dxa"/>
                </w:tcPr>
                <w:p w14:paraId="5323C5C4" w14:textId="77777777" w:rsidR="00C1435D" w:rsidRDefault="00C1435D" w:rsidP="00C1435D">
                  <w:r>
                    <w:t>7</w:t>
                  </w:r>
                </w:p>
              </w:tc>
              <w:tc>
                <w:tcPr>
                  <w:tcW w:w="8688" w:type="dxa"/>
                </w:tcPr>
                <w:p w14:paraId="1E66D343" w14:textId="77777777" w:rsidR="00C1435D" w:rsidRDefault="00C1435D" w:rsidP="00C1435D">
                  <w:r>
                    <w:t>Wateropvang voor hergebruik in een energiecentrale</w:t>
                  </w:r>
                </w:p>
              </w:tc>
            </w:tr>
            <w:tr w:rsidR="00C1435D" w14:paraId="4BB12910" w14:textId="77777777" w:rsidTr="00D77C79">
              <w:tc>
                <w:tcPr>
                  <w:tcW w:w="328" w:type="dxa"/>
                </w:tcPr>
                <w:p w14:paraId="08BD2F11" w14:textId="77777777" w:rsidR="00C1435D" w:rsidRDefault="00C1435D" w:rsidP="00C1435D">
                  <w:r>
                    <w:t>8</w:t>
                  </w:r>
                </w:p>
              </w:tc>
              <w:tc>
                <w:tcPr>
                  <w:tcW w:w="8688" w:type="dxa"/>
                </w:tcPr>
                <w:p w14:paraId="5CC34EC1" w14:textId="77777777" w:rsidR="00C1435D" w:rsidRDefault="00C1435D" w:rsidP="00C1435D">
                  <w:r>
                    <w:t>Ecologische schimmelbestrijdingsmiddel</w:t>
                  </w:r>
                </w:p>
              </w:tc>
            </w:tr>
            <w:tr w:rsidR="00C1435D" w14:paraId="69C03AD9" w14:textId="77777777" w:rsidTr="00D77C79">
              <w:tc>
                <w:tcPr>
                  <w:tcW w:w="328" w:type="dxa"/>
                </w:tcPr>
                <w:p w14:paraId="66813AAE" w14:textId="77777777" w:rsidR="00C1435D" w:rsidRDefault="00C1435D" w:rsidP="00C1435D">
                  <w:r>
                    <w:t>9</w:t>
                  </w:r>
                </w:p>
              </w:tc>
              <w:tc>
                <w:tcPr>
                  <w:tcW w:w="8688" w:type="dxa"/>
                </w:tcPr>
                <w:p w14:paraId="06B50652" w14:textId="77777777" w:rsidR="00C1435D" w:rsidRDefault="00C1435D" w:rsidP="00C1435D">
                  <w:r>
                    <w:t>Watervaste, ecologische lijm</w:t>
                  </w:r>
                </w:p>
              </w:tc>
            </w:tr>
          </w:tbl>
          <w:p w14:paraId="0E9E867B" w14:textId="77777777" w:rsidR="00C1435D" w:rsidRDefault="00C1435D" w:rsidP="00C14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951"/>
              <w:gridCol w:w="3519"/>
            </w:tblGrid>
            <w:tr w:rsidR="00C1435D" w14:paraId="26861024" w14:textId="77777777" w:rsidTr="00D77C79">
              <w:tc>
                <w:tcPr>
                  <w:tcW w:w="3005" w:type="dxa"/>
                </w:tcPr>
                <w:p w14:paraId="7299C285" w14:textId="77777777" w:rsidR="00C1435D" w:rsidRDefault="00C1435D" w:rsidP="00C1435D">
                  <w:r>
                    <w:rPr>
                      <w:noProof/>
                      <w:lang w:eastAsia="nl-NL"/>
                    </w:rPr>
                    <w:drawing>
                      <wp:inline distT="0" distB="0" distL="0" distR="0" wp14:anchorId="648892A7" wp14:editId="666F0A93">
                        <wp:extent cx="1386956" cy="1800000"/>
                        <wp:effectExtent l="0" t="0" r="3810" b="0"/>
                        <wp:docPr id="1215163503" name="Picture 12151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6956" cy="1800000"/>
                                </a:xfrm>
                                <a:prstGeom prst="rect">
                                  <a:avLst/>
                                </a:prstGeom>
                                <a:noFill/>
                                <a:ln>
                                  <a:noFill/>
                                </a:ln>
                              </pic:spPr>
                            </pic:pic>
                          </a:graphicData>
                        </a:graphic>
                      </wp:inline>
                    </w:drawing>
                  </w:r>
                </w:p>
                <w:p w14:paraId="0FC85E1B" w14:textId="77777777" w:rsidR="00C1435D" w:rsidRDefault="00C1435D" w:rsidP="00C1435D">
                  <w:r>
                    <w:lastRenderedPageBreak/>
                    <w:t>A Termietenheuvel</w:t>
                  </w:r>
                </w:p>
              </w:tc>
              <w:tc>
                <w:tcPr>
                  <w:tcW w:w="3005" w:type="dxa"/>
                </w:tcPr>
                <w:p w14:paraId="14CEF9F8" w14:textId="77777777" w:rsidR="00C1435D" w:rsidRDefault="00C1435D" w:rsidP="00C1435D">
                  <w:r>
                    <w:rPr>
                      <w:noProof/>
                    </w:rPr>
                    <w:lastRenderedPageBreak/>
                    <w:drawing>
                      <wp:inline distT="0" distB="0" distL="0" distR="0" wp14:anchorId="4CF5978C" wp14:editId="04C3B027">
                        <wp:extent cx="1785600" cy="1800000"/>
                        <wp:effectExtent l="0" t="0" r="5715" b="0"/>
                        <wp:docPr id="1640574494" name="Picture 1640574494" descr="water, nature, bird, wing, animal, fly, female, wildlife, reflection, beak, winged, fauna, birds, duck, vertebrate, feathered, fast, heron, kingfisher, water bird, alcedo atthis, perching 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 nature, bird, wing, animal, fly, female, wildlife, reflection, beak, winged, fauna, birds, duck, vertebrate, feathered, fast, heron, kingfisher, water bird, alcedo atthis, perching bir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755" r="12376"/>
                                <a:stretch/>
                              </pic:blipFill>
                              <pic:spPr bwMode="auto">
                                <a:xfrm>
                                  <a:off x="0" y="0"/>
                                  <a:ext cx="17856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63584F7F" w14:textId="77777777" w:rsidR="00C1435D" w:rsidRDefault="00C1435D" w:rsidP="00C1435D">
                  <w:commentRangeStart w:id="15"/>
                  <w:r>
                    <w:lastRenderedPageBreak/>
                    <w:t>B IJsvogel</w:t>
                  </w:r>
                  <w:commentRangeEnd w:id="15"/>
                  <w:r>
                    <w:rPr>
                      <w:rStyle w:val="CommentReference"/>
                    </w:rPr>
                    <w:commentReference w:id="15"/>
                  </w:r>
                </w:p>
              </w:tc>
              <w:tc>
                <w:tcPr>
                  <w:tcW w:w="3006" w:type="dxa"/>
                </w:tcPr>
                <w:p w14:paraId="4DEEA203" w14:textId="77777777" w:rsidR="00C1435D" w:rsidRDefault="00C1435D" w:rsidP="00C1435D">
                  <w:r>
                    <w:rPr>
                      <w:noProof/>
                      <w:lang w:eastAsia="nl-NL"/>
                    </w:rPr>
                    <w:lastRenderedPageBreak/>
                    <w:drawing>
                      <wp:inline distT="0" distB="0" distL="0" distR="0" wp14:anchorId="624976EC" wp14:editId="376422C3">
                        <wp:extent cx="2162175" cy="1799536"/>
                        <wp:effectExtent l="0" t="0" r="0" b="0"/>
                        <wp:docPr id="365467038" name="Picture 36546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532" r="10332"/>
                                <a:stretch/>
                              </pic:blipFill>
                              <pic:spPr bwMode="auto">
                                <a:xfrm>
                                  <a:off x="0" y="0"/>
                                  <a:ext cx="2162733"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6CA35FD" w14:textId="77777777" w:rsidR="00C1435D" w:rsidRDefault="00C1435D" w:rsidP="00C1435D">
                  <w:r>
                    <w:lastRenderedPageBreak/>
                    <w:t>C Mosselen</w:t>
                  </w:r>
                </w:p>
              </w:tc>
            </w:tr>
          </w:tbl>
          <w:p w14:paraId="0025F7C5" w14:textId="77777777" w:rsidR="00C1435D" w:rsidRPr="00843E3E" w:rsidRDefault="00C1435D" w:rsidP="00C14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2"/>
              <w:gridCol w:w="2239"/>
              <w:gridCol w:w="3469"/>
            </w:tblGrid>
            <w:tr w:rsidR="00C1435D" w14:paraId="12E2992A" w14:textId="77777777" w:rsidTr="00D77C79">
              <w:tc>
                <w:tcPr>
                  <w:tcW w:w="3005" w:type="dxa"/>
                </w:tcPr>
                <w:p w14:paraId="4B9EE701" w14:textId="77777777" w:rsidR="00C1435D" w:rsidRDefault="00C1435D" w:rsidP="00C1435D">
                  <w:r>
                    <w:rPr>
                      <w:noProof/>
                      <w:lang w:eastAsia="nl-NL"/>
                    </w:rPr>
                    <w:drawing>
                      <wp:inline distT="0" distB="0" distL="0" distR="0" wp14:anchorId="17966351" wp14:editId="32D5E76D">
                        <wp:extent cx="2087078" cy="1799590"/>
                        <wp:effectExtent l="0" t="0" r="8890" b="0"/>
                        <wp:docPr id="1198035521" name="Picture 119803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6693"/>
                                <a:stretch/>
                              </pic:blipFill>
                              <pic:spPr bwMode="auto">
                                <a:xfrm>
                                  <a:off x="0" y="0"/>
                                  <a:ext cx="2087553"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2A10F22C" w14:textId="77777777" w:rsidR="00C1435D" w:rsidRDefault="00C1435D" w:rsidP="00C1435D">
                  <w:r>
                    <w:t>D Citroenhaai</w:t>
                  </w:r>
                </w:p>
              </w:tc>
              <w:tc>
                <w:tcPr>
                  <w:tcW w:w="3005" w:type="dxa"/>
                </w:tcPr>
                <w:p w14:paraId="67275DEB" w14:textId="77777777" w:rsidR="00C1435D" w:rsidRDefault="00C1435D" w:rsidP="00C1435D">
                  <w:r>
                    <w:rPr>
                      <w:noProof/>
                      <w:lang w:eastAsia="nl-NL"/>
                    </w:rPr>
                    <w:drawing>
                      <wp:inline distT="0" distB="0" distL="0" distR="0" wp14:anchorId="0C9CA329" wp14:editId="1DA15398">
                        <wp:extent cx="1468900" cy="1799420"/>
                        <wp:effectExtent l="0" t="0" r="0" b="0"/>
                        <wp:docPr id="152967149" name="Picture 15296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6606" cy="1808860"/>
                                </a:xfrm>
                                <a:prstGeom prst="rect">
                                  <a:avLst/>
                                </a:prstGeom>
                                <a:noFill/>
                                <a:ln>
                                  <a:noFill/>
                                </a:ln>
                              </pic:spPr>
                            </pic:pic>
                          </a:graphicData>
                        </a:graphic>
                      </wp:inline>
                    </w:drawing>
                  </w:r>
                </w:p>
                <w:p w14:paraId="6C4AFBB3" w14:textId="77777777" w:rsidR="00C1435D" w:rsidRDefault="00C1435D" w:rsidP="00C1435D">
                  <w:r>
                    <w:t>E Cyphochilus Kever</w:t>
                  </w:r>
                </w:p>
              </w:tc>
              <w:tc>
                <w:tcPr>
                  <w:tcW w:w="3006" w:type="dxa"/>
                </w:tcPr>
                <w:p w14:paraId="13A7017C" w14:textId="77777777" w:rsidR="00C1435D" w:rsidRDefault="00C1435D" w:rsidP="00C1435D">
                  <w:r>
                    <w:rPr>
                      <w:noProof/>
                      <w:lang w:eastAsia="nl-NL"/>
                    </w:rPr>
                    <w:drawing>
                      <wp:inline distT="0" distB="0" distL="0" distR="0" wp14:anchorId="6813E1A0" wp14:editId="5DC3AEEF">
                        <wp:extent cx="2358586" cy="1800000"/>
                        <wp:effectExtent l="0" t="0" r="3810" b="0"/>
                        <wp:docPr id="1330347992" name="Picture 133034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751" r="12978"/>
                                <a:stretch/>
                              </pic:blipFill>
                              <pic:spPr bwMode="auto">
                                <a:xfrm>
                                  <a:off x="0" y="0"/>
                                  <a:ext cx="2358586"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8F0A47A" w14:textId="77777777" w:rsidR="00C1435D" w:rsidRDefault="00C1435D" w:rsidP="00C1435D">
                  <w:r>
                    <w:t>F  Bultrugwalvis</w:t>
                  </w:r>
                </w:p>
              </w:tc>
            </w:tr>
          </w:tbl>
          <w:p w14:paraId="1A1AA69E" w14:textId="77777777" w:rsidR="00C1435D" w:rsidRDefault="00C1435D" w:rsidP="00C1435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2"/>
              <w:gridCol w:w="2870"/>
              <w:gridCol w:w="3708"/>
            </w:tblGrid>
            <w:tr w:rsidR="00C1435D" w14:paraId="7D69F27D" w14:textId="77777777" w:rsidTr="00D77C79">
              <w:tc>
                <w:tcPr>
                  <w:tcW w:w="3005" w:type="dxa"/>
                </w:tcPr>
                <w:p w14:paraId="0B76C462" w14:textId="77777777" w:rsidR="00C1435D" w:rsidRDefault="00C1435D" w:rsidP="00C1435D">
                  <w:r>
                    <w:rPr>
                      <w:noProof/>
                      <w:lang w:eastAsia="nl-NL"/>
                    </w:rPr>
                    <w:drawing>
                      <wp:inline distT="0" distB="0" distL="0" distR="0" wp14:anchorId="371AF1AC" wp14:editId="1FB62E13">
                        <wp:extent cx="1349963" cy="1800000"/>
                        <wp:effectExtent l="0" t="0" r="3175" b="0"/>
                        <wp:docPr id="439623490" name="Picture 43962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49963" cy="1800000"/>
                                </a:xfrm>
                                <a:prstGeom prst="rect">
                                  <a:avLst/>
                                </a:prstGeom>
                                <a:noFill/>
                                <a:ln>
                                  <a:noFill/>
                                </a:ln>
                              </pic:spPr>
                            </pic:pic>
                          </a:graphicData>
                        </a:graphic>
                      </wp:inline>
                    </w:drawing>
                  </w:r>
                </w:p>
                <w:p w14:paraId="665893EE" w14:textId="77777777" w:rsidR="00C1435D" w:rsidRDefault="00C1435D" w:rsidP="00C1435D">
                  <w:r>
                    <w:t>G Oregano</w:t>
                  </w:r>
                </w:p>
              </w:tc>
              <w:tc>
                <w:tcPr>
                  <w:tcW w:w="3005" w:type="dxa"/>
                </w:tcPr>
                <w:p w14:paraId="6F2FF15E" w14:textId="77777777" w:rsidR="00C1435D" w:rsidRDefault="00C1435D" w:rsidP="00C1435D">
                  <w:r>
                    <w:rPr>
                      <w:noProof/>
                      <w:lang w:eastAsia="nl-NL"/>
                    </w:rPr>
                    <w:drawing>
                      <wp:inline distT="0" distB="0" distL="0" distR="0" wp14:anchorId="2B125988" wp14:editId="7A018CF2">
                        <wp:extent cx="1781175" cy="1799411"/>
                        <wp:effectExtent l="0" t="0" r="0" b="0"/>
                        <wp:docPr id="733474033" name="Picture 73347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0962" r="13359"/>
                                <a:stretch/>
                              </pic:blipFill>
                              <pic:spPr bwMode="auto">
                                <a:xfrm>
                                  <a:off x="0" y="0"/>
                                  <a:ext cx="1781758"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D4B902C" w14:textId="77777777" w:rsidR="00C1435D" w:rsidRDefault="00C1435D" w:rsidP="00C1435D">
                  <w:r>
                    <w:t>H Bijen</w:t>
                  </w:r>
                </w:p>
              </w:tc>
              <w:tc>
                <w:tcPr>
                  <w:tcW w:w="3006" w:type="dxa"/>
                </w:tcPr>
                <w:p w14:paraId="76E6A68C" w14:textId="77777777" w:rsidR="00C1435D" w:rsidRDefault="00C1435D" w:rsidP="00C1435D">
                  <w:r>
                    <w:rPr>
                      <w:noProof/>
                      <w:lang w:eastAsia="nl-NL"/>
                    </w:rPr>
                    <w:drawing>
                      <wp:inline distT="0" distB="0" distL="0" distR="0" wp14:anchorId="28891840" wp14:editId="2E741E4D">
                        <wp:extent cx="2343150" cy="1798955"/>
                        <wp:effectExtent l="0" t="0" r="0" b="0"/>
                        <wp:docPr id="2143146412" name="Picture 214314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754" r="5503"/>
                                <a:stretch/>
                              </pic:blipFill>
                              <pic:spPr bwMode="auto">
                                <a:xfrm>
                                  <a:off x="0" y="0"/>
                                  <a:ext cx="2344511"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9903C67" w14:textId="77777777" w:rsidR="00C1435D" w:rsidRDefault="00C1435D" w:rsidP="00C1435D">
                  <w:r>
                    <w:t>I Lotusblad</w:t>
                  </w:r>
                </w:p>
              </w:tc>
            </w:tr>
          </w:tbl>
          <w:p w14:paraId="6D7C54CD" w14:textId="77777777" w:rsidR="00C1435D" w:rsidRDefault="00C1435D" w:rsidP="00C1435D"/>
        </w:tc>
      </w:tr>
    </w:tbl>
    <w:p w14:paraId="359110B1" w14:textId="3952698B" w:rsidR="00BF6D41" w:rsidRDefault="00BF6D41" w:rsidP="007A30F4">
      <w:pPr>
        <w:pStyle w:val="NoSpacing"/>
      </w:pPr>
    </w:p>
    <w:tbl>
      <w:tblPr>
        <w:tblStyle w:val="Opdracht-achtergrond"/>
        <w:tblW w:w="0" w:type="auto"/>
        <w:tblLook w:val="04A0" w:firstRow="1" w:lastRow="0" w:firstColumn="1" w:lastColumn="0" w:noHBand="0" w:noVBand="1"/>
      </w:tblPr>
      <w:tblGrid>
        <w:gridCol w:w="9016"/>
      </w:tblGrid>
      <w:tr w:rsidR="00C1435D" w14:paraId="6771D324" w14:textId="77777777" w:rsidTr="00C1435D">
        <w:tc>
          <w:tcPr>
            <w:tcW w:w="9016" w:type="dxa"/>
          </w:tcPr>
          <w:p w14:paraId="4C7672E8" w14:textId="77777777" w:rsidR="00C1435D" w:rsidRDefault="00C1435D" w:rsidP="00FA60EA">
            <w:pPr>
              <w:pStyle w:val="Heading3"/>
              <w:rPr>
                <w:rStyle w:val="Heading3Char"/>
              </w:rPr>
            </w:pPr>
            <w:bookmarkStart w:id="16" w:name="_Ref147486017"/>
            <w:bookmarkStart w:id="17" w:name="_Toc162000870"/>
            <w:r w:rsidRPr="00BF6D41">
              <w:rPr>
                <w:rStyle w:val="Heading3Char"/>
              </w:rPr>
              <w:t>Match de natuur en de toepassing</w:t>
            </w:r>
            <w:r w:rsidRPr="00601DDA">
              <w:rPr>
                <w:rStyle w:val="Heading3Char"/>
              </w:rPr>
              <w:t xml:space="preserve"> (</w:t>
            </w:r>
            <w:r w:rsidRPr="0075719A">
              <w:rPr>
                <w:rStyle w:val="Heading3Char"/>
              </w:rPr>
              <w:t>vervolg</w:t>
            </w:r>
            <w:r w:rsidRPr="00601DDA">
              <w:rPr>
                <w:rStyle w:val="Heading3Char"/>
              </w:rPr>
              <w:t>)</w:t>
            </w:r>
            <w:bookmarkEnd w:id="16"/>
            <w:bookmarkEnd w:id="17"/>
          </w:p>
          <w:p w14:paraId="772317A1" w14:textId="77777777" w:rsidR="00C1435D" w:rsidRDefault="00C1435D" w:rsidP="00C1435D">
            <w:r>
              <w:t xml:space="preserve">In </w:t>
            </w:r>
            <w:r>
              <w:fldChar w:fldCharType="begin"/>
            </w:r>
            <w:r>
              <w:instrText xml:space="preserve"> REF _Ref147485235 \r \h </w:instrText>
            </w:r>
            <w:r>
              <w:fldChar w:fldCharType="separate"/>
            </w:r>
            <w:r>
              <w:t>Opdracht 1.3</w:t>
            </w:r>
            <w:r>
              <w:fldChar w:fldCharType="end"/>
            </w:r>
            <w:r>
              <w:t xml:space="preserve"> heb je kennis gemaakt met een aantal voorbeelden van biomimetica.</w:t>
            </w:r>
            <w:r w:rsidRPr="00B61212">
              <w:t xml:space="preserve"> </w:t>
            </w:r>
            <w:r w:rsidRPr="709B9CBE">
              <w:t xml:space="preserve">Bij ieder </w:t>
            </w:r>
            <w:r>
              <w:t xml:space="preserve">voorbeeld </w:t>
            </w:r>
            <w:r w:rsidRPr="709B9CBE">
              <w:t>is een video beschikbaar die je van de docent krijgt.</w:t>
            </w:r>
          </w:p>
          <w:p w14:paraId="184E642A" w14:textId="77777777" w:rsidR="00C1435D" w:rsidRDefault="00C1435D" w:rsidP="00BA3D6C">
            <w:pPr>
              <w:pStyle w:val="ListParagraph"/>
              <w:numPr>
                <w:ilvl w:val="0"/>
                <w:numId w:val="4"/>
              </w:numPr>
            </w:pPr>
            <w:r w:rsidRPr="709B9CBE">
              <w:t xml:space="preserve">Kies één voorbeeld </w:t>
            </w:r>
            <w:r>
              <w:t xml:space="preserve">van biomimetica </w:t>
            </w:r>
            <w:r w:rsidRPr="709B9CBE">
              <w:t xml:space="preserve">uit </w:t>
            </w:r>
            <w:r>
              <w:fldChar w:fldCharType="begin"/>
            </w:r>
            <w:r>
              <w:instrText xml:space="preserve"> REF _Ref147485235 \r \h </w:instrText>
            </w:r>
            <w:r>
              <w:fldChar w:fldCharType="separate"/>
            </w:r>
            <w:r>
              <w:t>Opdracht 1.3</w:t>
            </w:r>
            <w:r>
              <w:fldChar w:fldCharType="end"/>
            </w:r>
            <w:r>
              <w:t xml:space="preserve"> (maar niet 7H). </w:t>
            </w:r>
          </w:p>
          <w:p w14:paraId="12656FA9" w14:textId="77777777" w:rsidR="00C1435D" w:rsidRDefault="00C1435D" w:rsidP="00BA3D6C">
            <w:pPr>
              <w:pStyle w:val="ListParagraph"/>
              <w:numPr>
                <w:ilvl w:val="0"/>
                <w:numId w:val="4"/>
              </w:numPr>
            </w:pPr>
            <w:r>
              <w:t xml:space="preserve">Zoek bij dat voorbeeld, naast de video twee aanvullende </w:t>
            </w:r>
            <w:r w:rsidRPr="709B9CBE">
              <w:t>bronnen</w:t>
            </w:r>
            <w:r>
              <w:t>.</w:t>
            </w:r>
          </w:p>
          <w:p w14:paraId="5879560C" w14:textId="77777777" w:rsidR="00C1435D" w:rsidRDefault="00C1435D" w:rsidP="00BA3D6C">
            <w:pPr>
              <w:pStyle w:val="ListParagraph"/>
              <w:numPr>
                <w:ilvl w:val="0"/>
                <w:numId w:val="4"/>
              </w:numPr>
            </w:pPr>
            <w:r>
              <w:t xml:space="preserve">Gebruik je bronnen om in je eigen woorden uit te leggen </w:t>
            </w:r>
            <w:commentRangeStart w:id="18"/>
            <w:r>
              <w:t>wat het verband is tussen de natuur en de technologische toepassing</w:t>
            </w:r>
            <w:commentRangeEnd w:id="18"/>
            <w:r>
              <w:rPr>
                <w:rStyle w:val="CommentReference"/>
              </w:rPr>
              <w:commentReference w:id="18"/>
            </w:r>
            <w:r>
              <w:t xml:space="preserve">. </w:t>
            </w:r>
          </w:p>
          <w:p w14:paraId="14D5C1A0" w14:textId="41E6F848" w:rsidR="00C1435D" w:rsidRDefault="00C1435D" w:rsidP="00C1435D">
            <w:r>
              <w:t>G</w:t>
            </w:r>
            <w:r w:rsidRPr="709B9CBE">
              <w:t>eef duidelijk aan welke informatie uit welke bron afkomstig is</w:t>
            </w:r>
            <w:r>
              <w:t xml:space="preserve"> en g</w:t>
            </w:r>
            <w:r w:rsidRPr="709B9CBE">
              <w:t>ebruik</w:t>
            </w:r>
            <w:r>
              <w:t xml:space="preserve"> </w:t>
            </w:r>
            <w:r w:rsidRPr="709B9CBE">
              <w:t>tussen de 250 en 500 woorden.</w:t>
            </w:r>
          </w:p>
        </w:tc>
      </w:tr>
    </w:tbl>
    <w:p w14:paraId="3CD5AD80" w14:textId="64077C21" w:rsidR="00C108C2" w:rsidRDefault="00C108C2" w:rsidP="007A30F4">
      <w:pPr>
        <w:pStyle w:val="NoSpacing"/>
      </w:pPr>
    </w:p>
    <w:p w14:paraId="29DE99BE" w14:textId="071B8684" w:rsidR="00643D61" w:rsidRDefault="0020046B" w:rsidP="000A3F90">
      <w:pPr>
        <w:pStyle w:val="Heading2"/>
      </w:pPr>
      <w:bookmarkStart w:id="19" w:name="_Toc165031823"/>
      <w:commentRangeStart w:id="20"/>
      <w:r w:rsidRPr="4C5B3FB6">
        <w:t>Technologie en biomimetica</w:t>
      </w:r>
      <w:commentRangeEnd w:id="20"/>
      <w:r w:rsidR="00643D61">
        <w:rPr>
          <w:rStyle w:val="CommentReference"/>
        </w:rPr>
        <w:commentReference w:id="20"/>
      </w:r>
      <w:bookmarkEnd w:id="19"/>
    </w:p>
    <w:p w14:paraId="072A6ED9" w14:textId="61B83144" w:rsidR="00DB1E30" w:rsidRDefault="0020046B" w:rsidP="002A768C">
      <w:r w:rsidRPr="709B9CBE">
        <w:t xml:space="preserve">Biomimetica is niet alleen kijken naar de natuur. Het is een proces waarbij observeren, meten, onderzoeken en ontwerpen een belangrijke rol spelen. </w:t>
      </w:r>
      <w:r w:rsidR="00E34E98">
        <w:t xml:space="preserve">Zo vergeleek </w:t>
      </w:r>
      <w:r w:rsidR="00843E3E">
        <w:t>Richard Whitcomb de vleugel van een vliegtuig met de vleugel van een adelaar en haalde daar inspiratie uit.</w:t>
      </w:r>
      <w:r w:rsidR="00D7796C">
        <w:t xml:space="preserve"> Hij heeft vervolgens verschillende modelvleugels gemaakt en de luchtweerstand gemeten in een windtunnel.</w:t>
      </w:r>
    </w:p>
    <w:p w14:paraId="425E66CB" w14:textId="28440EE0" w:rsidR="00DB1E30" w:rsidRDefault="00DB1E30" w:rsidP="002A768C">
      <w:commentRangeStart w:id="21"/>
      <w:r w:rsidRPr="4C5B3FB6">
        <w:t>W</w:t>
      </w:r>
      <w:r w:rsidR="00843E3E" w:rsidRPr="4C5B3FB6">
        <w:t xml:space="preserve">aarom </w:t>
      </w:r>
      <w:r w:rsidR="001F2EAD" w:rsidRPr="4C5B3FB6">
        <w:t xml:space="preserve">de </w:t>
      </w:r>
      <w:r w:rsidR="00843E3E" w:rsidRPr="4C5B3FB6">
        <w:t xml:space="preserve">cyphochilus kever </w:t>
      </w:r>
      <w:r w:rsidR="001F2EAD" w:rsidRPr="4C5B3FB6">
        <w:t xml:space="preserve">uit </w:t>
      </w:r>
      <w:r w:rsidR="00917886">
        <w:fldChar w:fldCharType="begin"/>
      </w:r>
      <w:r w:rsidR="00917886">
        <w:instrText xml:space="preserve"> REF _Ref147485235 \r \h </w:instrText>
      </w:r>
      <w:r w:rsidR="00917886">
        <w:fldChar w:fldCharType="separate"/>
      </w:r>
      <w:r w:rsidR="00293711">
        <w:t>Opdracht 1.3</w:t>
      </w:r>
      <w:r w:rsidR="00917886">
        <w:fldChar w:fldCharType="end"/>
      </w:r>
      <w:r w:rsidR="00917886">
        <w:t xml:space="preserve"> </w:t>
      </w:r>
      <w:r w:rsidR="00843E3E" w:rsidRPr="4C5B3FB6">
        <w:t>wit is</w:t>
      </w:r>
      <w:r w:rsidR="00D7796C" w:rsidRPr="4C5B3FB6">
        <w:t xml:space="preserve"> kun je niet zo makkelijk zien met het blote oog</w:t>
      </w:r>
      <w:r w:rsidR="00843E3E" w:rsidRPr="4C5B3FB6">
        <w:t xml:space="preserve">. </w:t>
      </w:r>
      <w:r w:rsidR="1EFBC400" w:rsidRPr="4C5B3FB6">
        <w:t>Daarvoor moet j</w:t>
      </w:r>
      <w:r w:rsidR="00D7796C" w:rsidRPr="4C5B3FB6">
        <w:t xml:space="preserve">e het schild van de kever onder een microscoop </w:t>
      </w:r>
      <w:r w:rsidR="2D6047B5" w:rsidRPr="4C5B3FB6">
        <w:t xml:space="preserve">onderzoeken </w:t>
      </w:r>
      <w:r w:rsidR="00D7796C" w:rsidRPr="4C5B3FB6">
        <w:t xml:space="preserve">om kleine structuren </w:t>
      </w:r>
      <w:r w:rsidR="00843E3E" w:rsidRPr="4C5B3FB6">
        <w:t xml:space="preserve">te kunnen zien. </w:t>
      </w:r>
      <w:r w:rsidRPr="4C5B3FB6">
        <w:t>Naast een technologie om het schild te bestuderen heb je andere</w:t>
      </w:r>
      <w:r w:rsidR="00D7796C" w:rsidRPr="4C5B3FB6">
        <w:t xml:space="preserve"> technologie nodig om </w:t>
      </w:r>
      <w:r w:rsidRPr="4C5B3FB6">
        <w:t>de structuur van het schild</w:t>
      </w:r>
      <w:r w:rsidR="00D7796C" w:rsidRPr="4C5B3FB6">
        <w:t xml:space="preserve"> na te bootsen. </w:t>
      </w:r>
      <w:r w:rsidR="003113BD">
        <w:t xml:space="preserve">Vragen die eenvoudig lijken, hebben vaak </w:t>
      </w:r>
      <w:r w:rsidRPr="4C5B3FB6">
        <w:t>een uitgebreid antwoord hebben. Wat is bijvoorbeeld de ‘kleur’ wit?</w:t>
      </w:r>
      <w:r w:rsidR="007B240D" w:rsidRPr="4C5B3FB6">
        <w:t xml:space="preserve"> D</w:t>
      </w:r>
      <w:r w:rsidR="00C934CC" w:rsidRPr="4C5B3FB6">
        <w:t>i</w:t>
      </w:r>
      <w:r w:rsidR="007B240D" w:rsidRPr="4C5B3FB6">
        <w:t xml:space="preserve">t </w:t>
      </w:r>
      <w:r w:rsidR="00C9231B" w:rsidRPr="4C5B3FB6">
        <w:t>soort</w:t>
      </w:r>
      <w:r w:rsidR="007B240D" w:rsidRPr="4C5B3FB6">
        <w:t xml:space="preserve"> vragen </w:t>
      </w:r>
      <w:r w:rsidR="00C9231B" w:rsidRPr="4C5B3FB6">
        <w:t>zul</w:t>
      </w:r>
      <w:r w:rsidR="007B240D" w:rsidRPr="4C5B3FB6">
        <w:t xml:space="preserve"> </w:t>
      </w:r>
      <w:r w:rsidR="00C934CC" w:rsidRPr="4C5B3FB6">
        <w:t xml:space="preserve">je </w:t>
      </w:r>
      <w:r w:rsidR="007B240D" w:rsidRPr="4C5B3FB6">
        <w:t>in de loop van deze module proberen te beantwoorden.</w:t>
      </w:r>
      <w:commentRangeEnd w:id="21"/>
      <w:r>
        <w:rPr>
          <w:rStyle w:val="CommentReference"/>
        </w:rPr>
        <w:commentReference w:id="21"/>
      </w:r>
    </w:p>
    <w:p w14:paraId="4E91EFAD" w14:textId="29A20ECC" w:rsidR="00845814" w:rsidRDefault="00675C79" w:rsidP="002A768C">
      <w:r>
        <w:lastRenderedPageBreak/>
        <w:t xml:space="preserve">Je zult in de module voortdurend gebruik maken van natuurkundige begrippen en principes. Een voorbeeld daarvan, wat je in het volgende hoofdstuk </w:t>
      </w:r>
      <w:r w:rsidR="006F39CD">
        <w:t>ook zal</w:t>
      </w:r>
      <w:r>
        <w:t xml:space="preserve"> tegenkomen, is het begrip </w:t>
      </w:r>
      <w:r w:rsidR="000219DB">
        <w:t xml:space="preserve">elektrisch veld. Daarom </w:t>
      </w:r>
      <w:commentRangeStart w:id="22"/>
      <w:r w:rsidR="000219DB">
        <w:t>kijk je in de volgende paragraaf wat dieper naar voorbeeld</w:t>
      </w:r>
      <w:r w:rsidR="002F11DB">
        <w:t xml:space="preserve"> 7H uit</w:t>
      </w:r>
      <w:r w:rsidR="007A2AEA">
        <w:t xml:space="preserve"> </w:t>
      </w:r>
      <w:r w:rsidR="00353CEA">
        <w:fldChar w:fldCharType="begin"/>
      </w:r>
      <w:r w:rsidR="00353CEA">
        <w:instrText xml:space="preserve"> REF _Ref147485235 \r \h </w:instrText>
      </w:r>
      <w:r w:rsidR="00353CEA">
        <w:fldChar w:fldCharType="separate"/>
      </w:r>
      <w:r w:rsidR="00293711">
        <w:t>Opdracht 1.3</w:t>
      </w:r>
      <w:r w:rsidR="00353CEA">
        <w:fldChar w:fldCharType="end"/>
      </w:r>
      <w:r w:rsidR="00150A6A">
        <w:t>.</w:t>
      </w:r>
      <w:commentRangeEnd w:id="22"/>
      <w:r w:rsidR="0069605C">
        <w:rPr>
          <w:rStyle w:val="CommentReference"/>
        </w:rPr>
        <w:commentReference w:id="22"/>
      </w:r>
    </w:p>
    <w:p w14:paraId="18BA9E8B" w14:textId="298C11C1" w:rsidR="0020046B" w:rsidRDefault="00284A97" w:rsidP="000A3F90">
      <w:pPr>
        <w:pStyle w:val="Heading2"/>
      </w:pPr>
      <w:bookmarkStart w:id="23" w:name="_Toc165031824"/>
      <w:commentRangeStart w:id="24"/>
      <w:commentRangeStart w:id="25"/>
      <w:r>
        <w:t>Het</w:t>
      </w:r>
      <w:r w:rsidR="006C0B6C" w:rsidRPr="709B9CBE">
        <w:t xml:space="preserve"> elektrisch veld</w:t>
      </w:r>
      <w:commentRangeEnd w:id="24"/>
      <w:r w:rsidR="0020046B">
        <w:commentReference w:id="24"/>
      </w:r>
      <w:commentRangeEnd w:id="25"/>
      <w:r w:rsidR="00F95293">
        <w:rPr>
          <w:rStyle w:val="CommentReference"/>
          <w:rFonts w:asciiTheme="minorHAnsi" w:eastAsiaTheme="minorHAnsi" w:hAnsiTheme="minorHAnsi" w:cstheme="minorBidi"/>
          <w:color w:val="auto"/>
        </w:rPr>
        <w:commentReference w:id="25"/>
      </w:r>
      <w:bookmarkEnd w:id="23"/>
    </w:p>
    <w:p w14:paraId="111CFC78" w14:textId="266DCBD5" w:rsidR="008E6CA1" w:rsidRDefault="00DE3D55" w:rsidP="008E6CA1">
      <w:r>
        <w:t>Lees onderstaand artikel</w:t>
      </w:r>
      <w:r w:rsidR="003113BD">
        <w:t>.</w:t>
      </w:r>
    </w:p>
    <w:tbl>
      <w:tblPr>
        <w:tblStyle w:val="Artikel"/>
        <w:tblW w:w="0" w:type="auto"/>
        <w:tblLook w:val="04A0" w:firstRow="1" w:lastRow="0" w:firstColumn="1" w:lastColumn="0" w:noHBand="0" w:noVBand="1"/>
      </w:tblPr>
      <w:tblGrid>
        <w:gridCol w:w="9016"/>
      </w:tblGrid>
      <w:tr w:rsidR="008E6CA1" w:rsidRPr="009E0BFF" w14:paraId="6043BBD9" w14:textId="77777777" w:rsidTr="00A826A1">
        <w:tc>
          <w:tcPr>
            <w:tcW w:w="9016" w:type="dxa"/>
          </w:tcPr>
          <w:p w14:paraId="434D7965" w14:textId="6FAF4382" w:rsidR="00DB2D32" w:rsidRPr="006D4BD4" w:rsidRDefault="00DB2D32" w:rsidP="008E6CA1">
            <w:pPr>
              <w:rPr>
                <w:b/>
                <w:bCs/>
                <w:sz w:val="28"/>
                <w:szCs w:val="28"/>
              </w:rPr>
            </w:pPr>
            <w:r w:rsidRPr="00DB2D32">
              <w:rPr>
                <w:b/>
                <w:bCs/>
                <w:sz w:val="28"/>
                <w:szCs w:val="28"/>
              </w:rPr>
              <w:t>Vers water uit energiecentrales</w:t>
            </w:r>
          </w:p>
          <w:p w14:paraId="11233EC7" w14:textId="0686E42D" w:rsidR="00CC2E80" w:rsidRDefault="008E6CA1" w:rsidP="008E6CA1">
            <w:r>
              <w:t>Van al het water op aarde is slechts 2</w:t>
            </w:r>
            <w:r w:rsidR="00DB2D32">
              <w:t>,</w:t>
            </w:r>
            <w:r>
              <w:t xml:space="preserve">5% zoet water dat je zou kunnen drinken. Maar we gebruiken dat water ook voor heel veel andere toepassingen. Zo wordt in de Verenigde Staten maar liefst 39% van al het zoete water gebruikt voor het koelen van energiecentrales. </w:t>
            </w:r>
            <w:r w:rsidR="00CC2E80">
              <w:t xml:space="preserve">Dat water ontsnapt via grote koeltorens naar de atmosfeer (zie figuur </w:t>
            </w:r>
            <w:r w:rsidR="00284743">
              <w:t>1.</w:t>
            </w:r>
            <w:r w:rsidR="00CC2E80">
              <w:t>3)</w:t>
            </w:r>
            <w:r w:rsidR="00697A5A">
              <w:t>.</w:t>
            </w:r>
          </w:p>
          <w:p w14:paraId="527B2F78" w14:textId="77777777" w:rsidR="000F0231" w:rsidRDefault="000F0231" w:rsidP="008E6CA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476"/>
            </w:tblGrid>
            <w:tr w:rsidR="00697A5A" w14:paraId="5847389C" w14:textId="77777777" w:rsidTr="005D67DB">
              <w:tc>
                <w:tcPr>
                  <w:tcW w:w="4395" w:type="dxa"/>
                </w:tcPr>
                <w:p w14:paraId="4D61EE80" w14:textId="75001DA2" w:rsidR="00697A5A" w:rsidRDefault="00697A5A" w:rsidP="008E6CA1">
                  <w:r>
                    <w:rPr>
                      <w:noProof/>
                    </w:rPr>
                    <w:drawing>
                      <wp:inline distT="0" distB="0" distL="0" distR="0" wp14:anchorId="492EFE61" wp14:editId="6CE62E27">
                        <wp:extent cx="2401200" cy="1800000"/>
                        <wp:effectExtent l="0" t="0" r="0" b="0"/>
                        <wp:docPr id="103771885" name="Picture 103771885" descr="water, plant, sky, technology, prairie, wind, environment, tower, chimney, electricity, concrete, energy, generate, power, towers, fossil, electric, cylinder, cooling, nuclear, cooling tower, nuclear power plant, power station, vapour, electronic device, outdoor structure, electronics accessory, fuels, evapo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 plant, sky, technology, prairie, wind, environment, tower, chimney, electricity, concrete, energy, generate, power, towers, fossil, electric, cylinder, cooling, nuclear, cooling tower, nuclear power plant, power station, vapour, electronic device, outdoor structure, electronics accessory, fuels, evapora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c>
                <w:tcPr>
                  <w:tcW w:w="4395" w:type="dxa"/>
                </w:tcPr>
                <w:p w14:paraId="4107835C" w14:textId="3E01B8E3" w:rsidR="00697A5A" w:rsidRDefault="00697A5A" w:rsidP="00697A5A">
                  <w:r>
                    <w:rPr>
                      <w:noProof/>
                      <w:lang w:eastAsia="nl-NL"/>
                    </w:rPr>
                    <w:drawing>
                      <wp:inline distT="0" distB="0" distL="0" distR="0" wp14:anchorId="15BFD273" wp14:editId="55857DE3">
                        <wp:extent cx="2703600" cy="1800000"/>
                        <wp:effectExtent l="0" t="0" r="1905" b="0"/>
                        <wp:docPr id="1645520493" name="Picture 16455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3600" cy="1800000"/>
                                </a:xfrm>
                                <a:prstGeom prst="rect">
                                  <a:avLst/>
                                </a:prstGeom>
                                <a:noFill/>
                                <a:ln>
                                  <a:noFill/>
                                </a:ln>
                              </pic:spPr>
                            </pic:pic>
                          </a:graphicData>
                        </a:graphic>
                      </wp:inline>
                    </w:drawing>
                  </w:r>
                </w:p>
              </w:tc>
            </w:tr>
            <w:tr w:rsidR="00697A5A" w14:paraId="02C4C88A" w14:textId="77777777" w:rsidTr="005D67DB">
              <w:tc>
                <w:tcPr>
                  <w:tcW w:w="4395" w:type="dxa"/>
                </w:tcPr>
                <w:p w14:paraId="2A6E4690" w14:textId="3A3E30E2" w:rsidR="00697A5A" w:rsidRDefault="00697A5A" w:rsidP="00697A5A">
                  <w:pPr>
                    <w:rPr>
                      <w:noProof/>
                    </w:rPr>
                  </w:pPr>
                  <w:commentRangeStart w:id="26"/>
                  <w:r>
                    <w:t xml:space="preserve">Figuur </w:t>
                  </w:r>
                  <w:r w:rsidR="00284743">
                    <w:t>1.</w:t>
                  </w:r>
                  <w:r>
                    <w:t>3: Water ontsnapt via koeltorens naar de atmosfeer.</w:t>
                  </w:r>
                  <w:commentRangeEnd w:id="26"/>
                  <w:r>
                    <w:rPr>
                      <w:rStyle w:val="CommentReference"/>
                    </w:rPr>
                    <w:commentReference w:id="26"/>
                  </w:r>
                </w:p>
              </w:tc>
              <w:tc>
                <w:tcPr>
                  <w:tcW w:w="4395" w:type="dxa"/>
                </w:tcPr>
                <w:p w14:paraId="6395BEC7" w14:textId="2EAC0425" w:rsidR="00697A5A" w:rsidRDefault="00697A5A" w:rsidP="00697A5A">
                  <w:r>
                    <w:t xml:space="preserve">Figuur </w:t>
                  </w:r>
                  <w:r w:rsidR="00284743">
                    <w:t>1.</w:t>
                  </w:r>
                  <w:r>
                    <w:t xml:space="preserve">4: Ingenieurs van MIT bij hun prototype. </w:t>
                  </w:r>
                  <w:r w:rsidRPr="000F0231">
                    <w:rPr>
                      <w:sz w:val="16"/>
                      <w:szCs w:val="16"/>
                    </w:rPr>
                    <w:t xml:space="preserve">Bron: </w:t>
                  </w:r>
                  <w:hyperlink r:id="rId32" w:history="1">
                    <w:r w:rsidRPr="000F0231">
                      <w:rPr>
                        <w:rStyle w:val="Hyperlink"/>
                        <w:sz w:val="16"/>
                        <w:szCs w:val="16"/>
                      </w:rPr>
                      <w:t>https://energy.mit.edu/news/new-system-recovers-fresh-water-from-power-plants/</w:t>
                    </w:r>
                  </w:hyperlink>
                </w:p>
              </w:tc>
            </w:tr>
          </w:tbl>
          <w:p w14:paraId="2C36ABB9" w14:textId="77777777" w:rsidR="00CC2E80" w:rsidRDefault="00CC2E80" w:rsidP="008E6CA1"/>
          <w:p w14:paraId="473F9491" w14:textId="62392C63" w:rsidR="008E6CA1" w:rsidRDefault="008E6CA1" w:rsidP="008E6CA1">
            <w:r>
              <w:t xml:space="preserve">Daarom ontwikkelen </w:t>
            </w:r>
            <w:r w:rsidR="00697A5A">
              <w:t>i</w:t>
            </w:r>
            <w:r>
              <w:t xml:space="preserve">ngenieurs van </w:t>
            </w:r>
            <w:r w:rsidR="006810D9">
              <w:t xml:space="preserve">het </w:t>
            </w:r>
            <w:r w:rsidR="0028174B" w:rsidRPr="0028174B">
              <w:t xml:space="preserve">Massachusetts Institute </w:t>
            </w:r>
            <w:r w:rsidR="0028174B">
              <w:t>o</w:t>
            </w:r>
            <w:r w:rsidR="0028174B" w:rsidRPr="0028174B">
              <w:t>f Technology</w:t>
            </w:r>
            <w:r w:rsidR="0028174B">
              <w:t xml:space="preserve"> (</w:t>
            </w:r>
            <w:r w:rsidR="001D34B9">
              <w:t>MIT</w:t>
            </w:r>
            <w:r w:rsidR="0028174B">
              <w:t>)</w:t>
            </w:r>
            <w:r>
              <w:t xml:space="preserve"> een systeem dat water van koeltorens opvangt om </w:t>
            </w:r>
            <w:r w:rsidR="00C77293">
              <w:t xml:space="preserve">het te kunnen hergebruiken (figuur </w:t>
            </w:r>
            <w:r w:rsidR="00284743">
              <w:t>1.</w:t>
            </w:r>
            <w:r w:rsidR="00C77293">
              <w:t>4)</w:t>
            </w:r>
            <w:r>
              <w:t xml:space="preserve">. </w:t>
            </w:r>
            <w:commentRangeStart w:id="27"/>
            <w:r>
              <w:t xml:space="preserve">Ze spannen daarvoor een elektrisch geladen net boven de koeltoren. Het opstijgende water krijgt de tegenovergestelde lading en wordt daardoor naar het net getrokken. </w:t>
            </w:r>
            <w:commentRangeEnd w:id="27"/>
            <w:r w:rsidR="00301FCC">
              <w:rPr>
                <w:rStyle w:val="CommentReference"/>
              </w:rPr>
              <w:commentReference w:id="27"/>
            </w:r>
            <w:r>
              <w:t xml:space="preserve">Het </w:t>
            </w:r>
            <w:r w:rsidR="00056453">
              <w:t xml:space="preserve">water </w:t>
            </w:r>
            <w:r>
              <w:t>verzamelt zich op het net, waarna het naar beneden drupt. Bijen kunnen op een vergelijkbare manier bloemen vinden en het stuifmeel van de bloem blijft op eenzelfde manier aan de poten van de bij plakken.</w:t>
            </w:r>
          </w:p>
          <w:p w14:paraId="11BDB528" w14:textId="77777777" w:rsidR="00205AED" w:rsidRDefault="00205AED" w:rsidP="008E6CA1"/>
          <w:p w14:paraId="6DA14E3F" w14:textId="4B03F99F" w:rsidR="000A685F" w:rsidRPr="00B91FCA" w:rsidRDefault="00377543" w:rsidP="000F0231">
            <w:pPr>
              <w:rPr>
                <w:i/>
                <w:iCs/>
                <w:lang w:val="en-GB"/>
              </w:rPr>
            </w:pPr>
            <w:r w:rsidRPr="00377543">
              <w:rPr>
                <w:i/>
                <w:iCs/>
                <w:lang w:val="en-GB"/>
              </w:rPr>
              <w:t xml:space="preserve">Naar: New systems recovers fresh water from power plants, MIT News, </w:t>
            </w:r>
            <w:r w:rsidR="00E62143">
              <w:fldChar w:fldCharType="begin"/>
            </w:r>
            <w:r w:rsidR="00E62143" w:rsidRPr="00551570">
              <w:rPr>
                <w:lang w:val="en-GB"/>
                <w:rPrChange w:id="28" w:author="Lodewijk Koopman" w:date="2024-05-31T09:57:00Z">
                  <w:rPr/>
                </w:rPrChange>
              </w:rPr>
              <w:instrText>HYPERLINK "https://news.mit.edu/2018/new-system-recovers-fresh-water-power-plants-0608"</w:instrText>
            </w:r>
            <w:r w:rsidR="00E62143">
              <w:fldChar w:fldCharType="separate"/>
            </w:r>
            <w:r w:rsidR="006F7E96" w:rsidRPr="00D77A06">
              <w:rPr>
                <w:rStyle w:val="Hyperlink"/>
                <w:i/>
                <w:iCs/>
                <w:lang w:val="en-GB"/>
              </w:rPr>
              <w:t>https://news.mit.edu/2018/new-system-recovers-fresh-water-power-plants-0608</w:t>
            </w:r>
            <w:r w:rsidR="00E62143">
              <w:rPr>
                <w:rStyle w:val="Hyperlink"/>
                <w:i/>
                <w:iCs/>
                <w:lang w:val="en-GB"/>
              </w:rPr>
              <w:fldChar w:fldCharType="end"/>
            </w:r>
            <w:r w:rsidR="006F7E96">
              <w:rPr>
                <w:i/>
                <w:iCs/>
                <w:lang w:val="en-GB"/>
              </w:rPr>
              <w:t xml:space="preserve"> </w:t>
            </w:r>
          </w:p>
        </w:tc>
      </w:tr>
    </w:tbl>
    <w:p w14:paraId="588B8D3A" w14:textId="77777777" w:rsidR="008E6CA1" w:rsidRPr="00644145" w:rsidRDefault="008E6CA1" w:rsidP="00492764">
      <w:pPr>
        <w:pStyle w:val="NoSpacing"/>
        <w:rPr>
          <w:lang w:val="en-GB"/>
        </w:rPr>
      </w:pPr>
    </w:p>
    <w:p w14:paraId="5CA31721" w14:textId="03079C0D" w:rsidR="006C0B6C" w:rsidRDefault="006C0B6C" w:rsidP="002A768C">
      <w:r>
        <w:t>Elektrisch geladen deeltjes</w:t>
      </w:r>
      <w:r w:rsidR="00414A6B">
        <w:t>, zoals het water en het net</w:t>
      </w:r>
      <w:r w:rsidR="00460F8E">
        <w:t>,</w:t>
      </w:r>
      <w:r>
        <w:t xml:space="preserve"> hoeven elkaar niet aan te raken om elkaar te kunnen beïnvloeden. Dat komt omdat ieder elektrisch geladen deeltje een elektrisch veld zich heen heeft. Dat veld kun je niet zien </w:t>
      </w:r>
      <w:r w:rsidR="00E97A72">
        <w:t xml:space="preserve">met het blote oog </w:t>
      </w:r>
      <w:r w:rsidR="00E017E7">
        <w:t>of</w:t>
      </w:r>
      <w:r w:rsidR="00E97A72">
        <w:t xml:space="preserve"> onder een microscoop. </w:t>
      </w:r>
      <w:r>
        <w:t>Maar je kunt wel voelen dat het er is!</w:t>
      </w:r>
    </w:p>
    <w:tbl>
      <w:tblPr>
        <w:tblStyle w:val="Opdracht-achtergrond"/>
        <w:tblW w:w="0" w:type="auto"/>
        <w:tblLook w:val="04A0" w:firstRow="1" w:lastRow="0" w:firstColumn="1" w:lastColumn="0" w:noHBand="0" w:noVBand="1"/>
      </w:tblPr>
      <w:tblGrid>
        <w:gridCol w:w="9016"/>
      </w:tblGrid>
      <w:tr w:rsidR="00E00C0C" w14:paraId="2F97948D" w14:textId="77777777" w:rsidTr="00E00C0C">
        <w:tc>
          <w:tcPr>
            <w:tcW w:w="9016" w:type="dxa"/>
          </w:tcPr>
          <w:p w14:paraId="26837AB6" w14:textId="416448EE" w:rsidR="00E00C0C" w:rsidRDefault="00346DD5" w:rsidP="00FA60EA">
            <w:pPr>
              <w:pStyle w:val="Heading3"/>
            </w:pPr>
            <w:bookmarkStart w:id="29" w:name="_Ref147486899"/>
            <w:bookmarkStart w:id="30" w:name="_Toc162000871"/>
            <w:r>
              <w:t xml:space="preserve">Practicum: </w:t>
            </w:r>
            <w:commentRangeStart w:id="31"/>
            <w:commentRangeStart w:id="32"/>
            <w:r w:rsidR="0069511D">
              <w:t>s</w:t>
            </w:r>
            <w:r w:rsidR="00E00C0C" w:rsidRPr="709B9CBE">
              <w:t>tatische elektriciteit waarnemen</w:t>
            </w:r>
            <w:commentRangeEnd w:id="31"/>
            <w:r w:rsidR="00E00C0C">
              <w:commentReference w:id="31"/>
            </w:r>
            <w:commentRangeEnd w:id="32"/>
            <w:r w:rsidR="00E00C0C">
              <w:rPr>
                <w:rStyle w:val="CommentReference"/>
                <w:rFonts w:asciiTheme="minorHAnsi" w:eastAsiaTheme="minorHAnsi" w:hAnsiTheme="minorHAnsi" w:cstheme="minorBidi"/>
                <w:color w:val="auto"/>
              </w:rPr>
              <w:commentReference w:id="32"/>
            </w:r>
            <w:bookmarkEnd w:id="29"/>
            <w:bookmarkEnd w:id="30"/>
          </w:p>
          <w:p w14:paraId="1D0762F9" w14:textId="77777777" w:rsidR="00E00C0C" w:rsidRDefault="00E00C0C" w:rsidP="00E00C0C">
            <w:r>
              <w:t>Voor de volgende proef heb je nodig:</w:t>
            </w:r>
          </w:p>
          <w:p w14:paraId="3F6CAF8B" w14:textId="77777777" w:rsidR="00E00C0C" w:rsidRDefault="00E00C0C" w:rsidP="00BA3D6C">
            <w:pPr>
              <w:pStyle w:val="ListParagraph"/>
              <w:numPr>
                <w:ilvl w:val="0"/>
                <w:numId w:val="5"/>
              </w:numPr>
            </w:pPr>
            <w:r>
              <w:t>kunststof kleding of kunststof doek (bijvoorbeeld van polyester)</w:t>
            </w:r>
          </w:p>
          <w:p w14:paraId="47972D1B" w14:textId="77777777" w:rsidR="00E00C0C" w:rsidRDefault="00E00C0C" w:rsidP="00BA3D6C">
            <w:pPr>
              <w:pStyle w:val="ListParagraph"/>
              <w:numPr>
                <w:ilvl w:val="0"/>
                <w:numId w:val="5"/>
              </w:numPr>
            </w:pPr>
            <w:r>
              <w:t>ballon</w:t>
            </w:r>
          </w:p>
          <w:p w14:paraId="0DAA34D6" w14:textId="77777777" w:rsidR="00E00C0C" w:rsidRDefault="00E00C0C" w:rsidP="00E00C0C">
            <w:r>
              <w:t>Voer de volgende proef uit en beantwoord de vragen:</w:t>
            </w:r>
          </w:p>
          <w:p w14:paraId="55B9A8EB" w14:textId="77777777" w:rsidR="00E00C0C" w:rsidRDefault="00E00C0C" w:rsidP="00BA3D6C">
            <w:pPr>
              <w:pStyle w:val="ListParagraph"/>
              <w:numPr>
                <w:ilvl w:val="0"/>
                <w:numId w:val="6"/>
              </w:numPr>
            </w:pPr>
            <w:r>
              <w:t xml:space="preserve">Blaas de ballon op en knoop hem dicht. </w:t>
            </w:r>
          </w:p>
          <w:p w14:paraId="4E921B88" w14:textId="77777777" w:rsidR="00E00C0C" w:rsidRDefault="00E00C0C" w:rsidP="00BA3D6C">
            <w:pPr>
              <w:pStyle w:val="ListParagraph"/>
              <w:numPr>
                <w:ilvl w:val="0"/>
                <w:numId w:val="6"/>
              </w:numPr>
            </w:pPr>
            <w:r>
              <w:t>Wrijf met de ballon een aantal keer snel over je kleding of de doek. De ballon krijgt zo een negatieve elektrische lading.</w:t>
            </w:r>
          </w:p>
          <w:p w14:paraId="56371A47" w14:textId="77777777" w:rsidR="00E00C0C" w:rsidRDefault="00E00C0C" w:rsidP="00BA3D6C">
            <w:pPr>
              <w:pStyle w:val="ListParagraph"/>
              <w:numPr>
                <w:ilvl w:val="0"/>
                <w:numId w:val="6"/>
              </w:numPr>
            </w:pPr>
            <w:r>
              <w:t xml:space="preserve">Houd de ballon vervolgens dicht bij haartjes op je arm. </w:t>
            </w:r>
          </w:p>
          <w:p w14:paraId="1AF808E3" w14:textId="77777777" w:rsidR="00E00C0C" w:rsidRDefault="00E00C0C" w:rsidP="00BA3D6C">
            <w:pPr>
              <w:pStyle w:val="ListParagraph"/>
              <w:numPr>
                <w:ilvl w:val="0"/>
                <w:numId w:val="6"/>
              </w:numPr>
            </w:pPr>
            <w:r>
              <w:lastRenderedPageBreak/>
              <w:t xml:space="preserve">Beschrijf wat je ziet en beschrijf wat je voelt. </w:t>
            </w:r>
          </w:p>
          <w:p w14:paraId="5294C006" w14:textId="547361B8" w:rsidR="00E00C0C" w:rsidRDefault="00E00C0C" w:rsidP="00BA3D6C">
            <w:pPr>
              <w:pStyle w:val="ListParagraph"/>
              <w:numPr>
                <w:ilvl w:val="0"/>
                <w:numId w:val="6"/>
              </w:numPr>
            </w:pPr>
            <w:r>
              <w:t>Bepaal vanaf welke afstand je dit voelt en druk je antwoord uit in je lichaamslengte. Bijvoorbeeld: als je het effect voelt op 0,8 m en jij bent 1,6 m lang, dan voel je het effect op 0,5 lichaamslengtes.</w:t>
            </w:r>
          </w:p>
        </w:tc>
      </w:tr>
    </w:tbl>
    <w:p w14:paraId="6CCA218A" w14:textId="09D44A92" w:rsidR="00795AB3" w:rsidRDefault="00795AB3" w:rsidP="00492764">
      <w:pPr>
        <w:pStyle w:val="NoSpacing"/>
      </w:pPr>
    </w:p>
    <w:p w14:paraId="7626CF33" w14:textId="06C76C39" w:rsidR="00D75C76" w:rsidRDefault="00D75C76" w:rsidP="002A768C">
      <w:r>
        <w:t xml:space="preserve">De </w:t>
      </w:r>
      <w:r w:rsidR="007B3152">
        <w:t xml:space="preserve">ballon </w:t>
      </w:r>
      <w:r>
        <w:t xml:space="preserve">in </w:t>
      </w:r>
      <w:r>
        <w:fldChar w:fldCharType="begin"/>
      </w:r>
      <w:r>
        <w:instrText xml:space="preserve"> REF _Ref147486899 \r \h </w:instrText>
      </w:r>
      <w:r>
        <w:fldChar w:fldCharType="separate"/>
      </w:r>
      <w:r w:rsidR="00293711">
        <w:t>Opdracht 1.5</w:t>
      </w:r>
      <w:r>
        <w:fldChar w:fldCharType="end"/>
      </w:r>
      <w:r>
        <w:t xml:space="preserve"> is geladen en oefent op afstand een kracht uit op de haartjes op je arm. </w:t>
      </w:r>
      <w:r w:rsidR="00F7246D">
        <w:t xml:space="preserve">Zo zou je </w:t>
      </w:r>
      <w:r w:rsidR="00066FAE">
        <w:t>op ieder</w:t>
      </w:r>
      <w:r w:rsidR="00F47A9D">
        <w:t>e</w:t>
      </w:r>
      <w:r w:rsidR="00066FAE">
        <w:t xml:space="preserve"> </w:t>
      </w:r>
      <w:r w:rsidR="00F47A9D">
        <w:t xml:space="preserve">positie </w:t>
      </w:r>
      <w:r w:rsidR="00066FAE">
        <w:t xml:space="preserve">rond de buis een bepaald effect </w:t>
      </w:r>
      <w:r w:rsidR="007C78A4">
        <w:t xml:space="preserve">kunnen </w:t>
      </w:r>
      <w:r w:rsidR="00066FAE">
        <w:t>verwachten</w:t>
      </w:r>
      <w:r w:rsidR="007C78A4">
        <w:t xml:space="preserve">. Natuurkundigen </w:t>
      </w:r>
      <w:r w:rsidR="000E089D">
        <w:t xml:space="preserve">vatten die invloed afhankelijk van </w:t>
      </w:r>
      <w:r w:rsidR="00F47A9D">
        <w:t xml:space="preserve">positie </w:t>
      </w:r>
      <w:r w:rsidR="000E089D">
        <w:t xml:space="preserve">samen met het begrip </w:t>
      </w:r>
      <w:r w:rsidR="00F47A9D" w:rsidRPr="00F47A9D">
        <w:rPr>
          <w:i/>
          <w:iCs/>
        </w:rPr>
        <w:t>veld</w:t>
      </w:r>
      <w:r w:rsidR="00F47A9D">
        <w:t>. E</w:t>
      </w:r>
      <w:r w:rsidR="00066FAE">
        <w:t xml:space="preserve">n omdat het om een </w:t>
      </w:r>
      <w:r w:rsidR="00066FAE" w:rsidRPr="00F47A9D">
        <w:rPr>
          <w:i/>
          <w:iCs/>
        </w:rPr>
        <w:t>elektrische</w:t>
      </w:r>
      <w:r w:rsidR="00066FAE">
        <w:t xml:space="preserve"> kracht gaat heet het </w:t>
      </w:r>
      <w:r w:rsidR="00F47A9D">
        <w:t xml:space="preserve">in dit geval </w:t>
      </w:r>
      <w:r w:rsidR="00066FAE">
        <w:t xml:space="preserve">een </w:t>
      </w:r>
      <w:r w:rsidR="00066FAE" w:rsidRPr="00F47A9D">
        <w:rPr>
          <w:i/>
          <w:iCs/>
        </w:rPr>
        <w:t xml:space="preserve">elektrisch </w:t>
      </w:r>
      <w:r w:rsidR="00066FAE">
        <w:t>veld.</w:t>
      </w:r>
    </w:p>
    <w:p w14:paraId="55A60248" w14:textId="38305B91" w:rsidR="00EE3815" w:rsidRDefault="00E97A72" w:rsidP="002A768C">
      <w:r>
        <w:t xml:space="preserve">Het blijkt dat bijen </w:t>
      </w:r>
      <w:r w:rsidR="006C0B6C">
        <w:t>op een vergelijkbare manier het elektrisch veld van een bloem kunnen voelen.</w:t>
      </w:r>
      <w:r>
        <w:t xml:space="preserve"> </w:t>
      </w:r>
      <w:r w:rsidR="004E51E8">
        <w:t xml:space="preserve">Komen ze dichtbij een bloem, ongeveer vanaf 10 cm, dan buigen haartjes op hun lijf af. Dat afbuigen zorgt voor een signaal in het zenuwstelsel van de bij. </w:t>
      </w:r>
      <w:r w:rsidR="00C50BF9">
        <w:t xml:space="preserve">Een afstand van 10 centimeter klinkt misschien als weinig maar bedenk dat dit overeenkomt met ongeveer </w:t>
      </w:r>
      <w:r w:rsidR="00323015">
        <w:t>5</w:t>
      </w:r>
      <w:r w:rsidR="00C50BF9">
        <w:t xml:space="preserve"> lichaamslengtes van een bij! </w:t>
      </w:r>
      <w:r w:rsidR="004E51E8">
        <w:t xml:space="preserve">Het elektrisch veld dat een bloem maakt verschilt per bloemsoort. Bijen kunnen dus kleur, geur </w:t>
      </w:r>
      <w:r w:rsidR="004E51E8">
        <w:rPr>
          <w:u w:val="single"/>
        </w:rPr>
        <w:t>en</w:t>
      </w:r>
      <w:r w:rsidR="004E51E8">
        <w:t xml:space="preserve"> het elektrisch veld gebruiken om verschillende bloemen te herkennen.</w:t>
      </w:r>
      <w:r w:rsidR="00FD7288">
        <w:t xml:space="preserve"> In figuur </w:t>
      </w:r>
      <w:r w:rsidR="00284743">
        <w:t>1.</w:t>
      </w:r>
      <w:r w:rsidR="00FD7288">
        <w:t>5 is het elektrisch veld rond een bloem zichtbaar gemaakt.</w:t>
      </w:r>
    </w:p>
    <w:p w14:paraId="284942FB" w14:textId="3344F488" w:rsidR="003E1265" w:rsidRPr="004E51E8" w:rsidRDefault="003E1265" w:rsidP="002A768C">
      <w:r w:rsidRPr="003E1265">
        <w:rPr>
          <w:noProof/>
          <w:lang w:eastAsia="nl-NL"/>
        </w:rPr>
        <w:drawing>
          <wp:inline distT="0" distB="0" distL="0" distR="0" wp14:anchorId="4BA2C6CA" wp14:editId="7D84E893">
            <wp:extent cx="2874763" cy="2033516"/>
            <wp:effectExtent l="0" t="0" r="1905" b="5080"/>
            <wp:docPr id="1284442800" name="Picture 1284442800" descr="A diagram of a bird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2800" name="Picture 1" descr="A diagram of a bird on a blue background&#10;&#10;Description automatically generated"/>
                    <pic:cNvPicPr/>
                  </pic:nvPicPr>
                  <pic:blipFill rotWithShape="1">
                    <a:blip r:embed="rId33"/>
                    <a:srcRect l="1660" t="1444" r="1072" b="1170"/>
                    <a:stretch/>
                  </pic:blipFill>
                  <pic:spPr bwMode="auto">
                    <a:xfrm>
                      <a:off x="0" y="0"/>
                      <a:ext cx="2924774" cy="2068892"/>
                    </a:xfrm>
                    <a:prstGeom prst="rect">
                      <a:avLst/>
                    </a:prstGeom>
                    <a:ln>
                      <a:noFill/>
                    </a:ln>
                    <a:extLst>
                      <a:ext uri="{53640926-AAD7-44D8-BBD7-CCE9431645EC}">
                        <a14:shadowObscured xmlns:a14="http://schemas.microsoft.com/office/drawing/2010/main"/>
                      </a:ext>
                    </a:extLst>
                  </pic:spPr>
                </pic:pic>
              </a:graphicData>
            </a:graphic>
          </wp:inline>
        </w:drawing>
      </w:r>
      <w:r>
        <w:br/>
        <w:t xml:space="preserve">Figuur </w:t>
      </w:r>
      <w:r w:rsidR="00284743">
        <w:t>1.</w:t>
      </w:r>
      <w:r w:rsidR="00C77293">
        <w:t>5</w:t>
      </w:r>
      <w:r>
        <w:t xml:space="preserve">: </w:t>
      </w:r>
      <w:r w:rsidR="00FD7288">
        <w:t>S</w:t>
      </w:r>
      <w:r>
        <w:t xml:space="preserve">imulatie van </w:t>
      </w:r>
      <w:r w:rsidR="006E4D45">
        <w:t xml:space="preserve">de sterkte van </w:t>
      </w:r>
      <w:r>
        <w:t>het elektrisch veld tussen een bloem en een bij</w:t>
      </w:r>
      <w:r w:rsidR="008A3420">
        <w:t>.</w:t>
      </w:r>
    </w:p>
    <w:p w14:paraId="216D5D80" w14:textId="5A9BB0A6" w:rsidR="006C0B6C" w:rsidRDefault="00E97A72" w:rsidP="002A768C">
      <w:r>
        <w:t xml:space="preserve">Niet alleen tijdens het vliegen maar ook met andere bewegingen maken bijen </w:t>
      </w:r>
      <w:r w:rsidR="009307F9">
        <w:t xml:space="preserve">steeds wisselende </w:t>
      </w:r>
      <w:r>
        <w:t xml:space="preserve">elektrische velden. </w:t>
      </w:r>
      <w:r w:rsidR="003E1265">
        <w:t>Ook d</w:t>
      </w:r>
      <w:r w:rsidR="009307F9">
        <w:t>ie wisselende elektrische velden kunnen bijen</w:t>
      </w:r>
      <w:r w:rsidR="007557CB">
        <w:t xml:space="preserve"> waarnemen</w:t>
      </w:r>
      <w:r w:rsidR="003E1265">
        <w:t xml:space="preserve">, zowel met de haartjes als </w:t>
      </w:r>
      <w:r w:rsidR="009307F9">
        <w:t xml:space="preserve">met een zintuig in hun antennes. </w:t>
      </w:r>
      <w:r w:rsidR="003E1265">
        <w:t>Het vermoeden bestaat dat bijen</w:t>
      </w:r>
      <w:r w:rsidR="009307F9">
        <w:t xml:space="preserve"> </w:t>
      </w:r>
      <w:r w:rsidR="00E017E7">
        <w:t xml:space="preserve">op afstand </w:t>
      </w:r>
      <w:r w:rsidR="009307F9">
        <w:t xml:space="preserve">met elkaar </w:t>
      </w:r>
      <w:r w:rsidR="003E1265">
        <w:t xml:space="preserve">kunnen </w:t>
      </w:r>
      <w:r w:rsidR="009307F9">
        <w:t>communiceren</w:t>
      </w:r>
      <w:r w:rsidR="003E1265">
        <w:t xml:space="preserve"> door verschillende elektrische signalen te herkennen</w:t>
      </w:r>
      <w:r w:rsidR="0052147F">
        <w:t>.</w:t>
      </w:r>
    </w:p>
    <w:p w14:paraId="5A0FFEDA" w14:textId="77777777" w:rsidR="002552B6" w:rsidRDefault="00DB64C6" w:rsidP="002552B6">
      <w:r>
        <w:t xml:space="preserve">Mensen gebruiken ook elektrische (en elektromagnetische) signalen om met elkaar te communiceren. </w:t>
      </w:r>
      <w:r w:rsidR="00565F98">
        <w:t>Denk bijvoorbeeld aan radio</w:t>
      </w:r>
      <w:r w:rsidR="00060564">
        <w:t xml:space="preserve"> en wifi. Dat is niet </w:t>
      </w:r>
      <w:r w:rsidR="00814197">
        <w:t xml:space="preserve">direct </w:t>
      </w:r>
      <w:r w:rsidR="00060564">
        <w:t>afgekeken van de natuur</w:t>
      </w:r>
      <w:r w:rsidR="00814197">
        <w:t xml:space="preserve"> maar wel een voorbeeld van hoe de natuur </w:t>
      </w:r>
      <w:r w:rsidR="0069605C">
        <w:t xml:space="preserve">gebruik maakt </w:t>
      </w:r>
      <w:r w:rsidR="00814197">
        <w:t xml:space="preserve">van dezelfde natuurkundige </w:t>
      </w:r>
      <w:r w:rsidR="008F16C3">
        <w:t>principes</w:t>
      </w:r>
      <w:r w:rsidR="00D3051A">
        <w:t xml:space="preserve"> als de mens.</w:t>
      </w:r>
    </w:p>
    <w:p w14:paraId="189063E5" w14:textId="668010C3" w:rsidR="006C0B6C" w:rsidRDefault="006C0B6C" w:rsidP="002552B6">
      <w:pPr>
        <w:pStyle w:val="Heading2"/>
      </w:pPr>
      <w:bookmarkStart w:id="33" w:name="_Toc165031825"/>
      <w:r>
        <w:t>Sensoren</w:t>
      </w:r>
      <w:bookmarkEnd w:id="33"/>
    </w:p>
    <w:p w14:paraId="536C2379" w14:textId="39973706" w:rsidR="00DB1E30" w:rsidRDefault="0069605C" w:rsidP="002A768C">
      <w:r>
        <w:t xml:space="preserve">Uit </w:t>
      </w:r>
      <w:r w:rsidR="00DB1603">
        <w:fldChar w:fldCharType="begin"/>
      </w:r>
      <w:r w:rsidR="00DB1603">
        <w:instrText xml:space="preserve"> REF _Ref147486899 \r \h </w:instrText>
      </w:r>
      <w:r w:rsidR="00DB1603">
        <w:fldChar w:fldCharType="separate"/>
      </w:r>
      <w:r w:rsidR="00293711">
        <w:t>Opdracht 1.5</w:t>
      </w:r>
      <w:r w:rsidR="00DB1603">
        <w:fldChar w:fldCharType="end"/>
      </w:r>
      <w:r w:rsidR="00DB1603">
        <w:t xml:space="preserve"> </w:t>
      </w:r>
      <w:r>
        <w:t>blijkt dat m</w:t>
      </w:r>
      <w:r w:rsidR="009307F9" w:rsidRPr="709B9CBE">
        <w:t xml:space="preserve">ensen </w:t>
      </w:r>
      <w:r>
        <w:t xml:space="preserve">wel </w:t>
      </w:r>
      <w:r w:rsidR="006C0B6C" w:rsidRPr="709B9CBE">
        <w:t xml:space="preserve">het elektrisch veld </w:t>
      </w:r>
      <w:r>
        <w:t xml:space="preserve">kunnen </w:t>
      </w:r>
      <w:r w:rsidR="006C0B6C" w:rsidRPr="709B9CBE">
        <w:t>voelen</w:t>
      </w:r>
      <w:r>
        <w:t>,</w:t>
      </w:r>
      <w:r w:rsidR="006C0B6C" w:rsidRPr="709B9CBE">
        <w:t xml:space="preserve"> maar </w:t>
      </w:r>
      <w:r w:rsidR="003944DF">
        <w:t xml:space="preserve">er </w:t>
      </w:r>
      <w:r w:rsidR="006C0B6C" w:rsidRPr="709B9CBE">
        <w:t xml:space="preserve">niet zo gevoelig </w:t>
      </w:r>
      <w:r w:rsidR="003944DF">
        <w:t xml:space="preserve">voor zijn </w:t>
      </w:r>
      <w:r w:rsidR="006C0B6C" w:rsidRPr="709B9CBE">
        <w:t>als een bij</w:t>
      </w:r>
      <w:r>
        <w:t xml:space="preserve">. De mens mist hiervoor een </w:t>
      </w:r>
      <w:r w:rsidR="009307F9" w:rsidRPr="709B9CBE">
        <w:t>fijn ontwikkeld zintuig.</w:t>
      </w:r>
      <w:r w:rsidR="003E1265" w:rsidRPr="709B9CBE">
        <w:t xml:space="preserve"> Als </w:t>
      </w:r>
      <w:r w:rsidR="00A07A33">
        <w:t>je een</w:t>
      </w:r>
      <w:r w:rsidR="003E1265" w:rsidRPr="709B9CBE">
        <w:t xml:space="preserve"> elektrisch veld wil waarnemen met dezelfde (of </w:t>
      </w:r>
      <w:r w:rsidR="006C0B6C" w:rsidRPr="709B9CBE">
        <w:t>meer</w:t>
      </w:r>
      <w:r w:rsidR="003E1265" w:rsidRPr="709B9CBE">
        <w:t xml:space="preserve">) precisie als </w:t>
      </w:r>
      <w:r w:rsidR="006C0B6C" w:rsidRPr="709B9CBE">
        <w:t>een</w:t>
      </w:r>
      <w:r w:rsidR="003E1265" w:rsidRPr="709B9CBE">
        <w:t xml:space="preserve"> bij </w:t>
      </w:r>
      <w:r w:rsidR="00A07A33">
        <w:t xml:space="preserve">dan </w:t>
      </w:r>
      <w:r w:rsidR="003E1265" w:rsidRPr="709B9CBE">
        <w:t xml:space="preserve">moet </w:t>
      </w:r>
      <w:r w:rsidR="00A07A33">
        <w:t>je hiervoor</w:t>
      </w:r>
      <w:r w:rsidR="003E1265" w:rsidRPr="709B9CBE">
        <w:t xml:space="preserve"> </w:t>
      </w:r>
      <w:r w:rsidR="009307F9" w:rsidRPr="709B9CBE">
        <w:t xml:space="preserve">een kunstmatig zintuig </w:t>
      </w:r>
      <w:r w:rsidR="00A07A33">
        <w:t>gebruiken</w:t>
      </w:r>
      <w:r w:rsidR="009307F9" w:rsidRPr="709B9CBE">
        <w:t xml:space="preserve">. </w:t>
      </w:r>
      <w:commentRangeStart w:id="34"/>
      <w:commentRangeStart w:id="35"/>
      <w:commentRangeStart w:id="36"/>
      <w:commentRangeStart w:id="37"/>
      <w:r w:rsidR="009307F9" w:rsidRPr="709B9CBE">
        <w:t>Zo’n kunstmatig zintuig noemen we een sensor</w:t>
      </w:r>
      <w:commentRangeEnd w:id="34"/>
      <w:r w:rsidR="009307F9">
        <w:commentReference w:id="34"/>
      </w:r>
      <w:commentRangeEnd w:id="35"/>
      <w:r w:rsidR="00435C96">
        <w:rPr>
          <w:rStyle w:val="CommentReference"/>
        </w:rPr>
        <w:commentReference w:id="35"/>
      </w:r>
      <w:commentRangeEnd w:id="36"/>
      <w:r w:rsidR="00A07A33">
        <w:rPr>
          <w:rStyle w:val="CommentReference"/>
        </w:rPr>
        <w:commentReference w:id="36"/>
      </w:r>
      <w:commentRangeEnd w:id="37"/>
      <w:r w:rsidR="00140D83">
        <w:rPr>
          <w:rStyle w:val="CommentReference"/>
        </w:rPr>
        <w:commentReference w:id="37"/>
      </w:r>
      <w:r w:rsidR="009307F9" w:rsidRPr="709B9CBE">
        <w:t>.</w:t>
      </w:r>
      <w:r w:rsidR="00A07A33">
        <w:t xml:space="preserve"> </w:t>
      </w:r>
      <w:r w:rsidR="00EC5224">
        <w:t>E</w:t>
      </w:r>
      <w:r w:rsidR="00A07A33">
        <w:t xml:space="preserve">en sensor zet een </w:t>
      </w:r>
      <w:r w:rsidR="00EC5224">
        <w:t xml:space="preserve">meetbare </w:t>
      </w:r>
      <w:r w:rsidR="00A07A33">
        <w:t xml:space="preserve">grootheid  om in een </w:t>
      </w:r>
      <w:r w:rsidR="00EC5224">
        <w:t>elektrisch signaal</w:t>
      </w:r>
      <w:r w:rsidR="00800AA6">
        <w:t xml:space="preserve"> dat we kunnen aflezen op een voltmeter of verwerkt kan worden door</w:t>
      </w:r>
      <w:r w:rsidR="00A07A33">
        <w:t xml:space="preserve"> een computer.</w:t>
      </w:r>
    </w:p>
    <w:tbl>
      <w:tblPr>
        <w:tblStyle w:val="Opdracht-achtergrond"/>
        <w:tblW w:w="0" w:type="auto"/>
        <w:tblLook w:val="04A0" w:firstRow="1" w:lastRow="0" w:firstColumn="1" w:lastColumn="0" w:noHBand="0" w:noVBand="1"/>
      </w:tblPr>
      <w:tblGrid>
        <w:gridCol w:w="9016"/>
      </w:tblGrid>
      <w:tr w:rsidR="00E00C0C" w14:paraId="0CFFCFA1" w14:textId="77777777" w:rsidTr="00E00C0C">
        <w:tc>
          <w:tcPr>
            <w:tcW w:w="9016" w:type="dxa"/>
          </w:tcPr>
          <w:p w14:paraId="2FD17436" w14:textId="77777777" w:rsidR="00E00C0C" w:rsidRDefault="00E00C0C" w:rsidP="00FA60EA">
            <w:pPr>
              <w:pStyle w:val="Heading3"/>
            </w:pPr>
            <w:bookmarkStart w:id="38" w:name="_Toc162000872"/>
            <w:r>
              <w:t>Zintuigen en sensoren</w:t>
            </w:r>
            <w:bookmarkEnd w:id="38"/>
          </w:p>
          <w:p w14:paraId="1163FC5C" w14:textId="77777777" w:rsidR="00E00C0C" w:rsidRPr="00121D04" w:rsidRDefault="00E00C0C" w:rsidP="00E00C0C">
            <w:r>
              <w:lastRenderedPageBreak/>
              <w:t>De mens heeft verschillende zintuigen die je kunt zien als biologische sensor.</w:t>
            </w:r>
          </w:p>
          <w:p w14:paraId="43D50680" w14:textId="77777777" w:rsidR="00E00C0C" w:rsidRDefault="00E00C0C" w:rsidP="00BA3D6C">
            <w:pPr>
              <w:pStyle w:val="ListParagraph"/>
              <w:numPr>
                <w:ilvl w:val="0"/>
                <w:numId w:val="2"/>
              </w:numPr>
            </w:pPr>
            <w:r w:rsidRPr="709B9CBE">
              <w:t xml:space="preserve">Maak een lijst met zintuigen die een mens heeft. </w:t>
            </w:r>
          </w:p>
          <w:p w14:paraId="5E67355D" w14:textId="77777777" w:rsidR="00E00C0C" w:rsidRPr="00C2668D" w:rsidRDefault="00E00C0C" w:rsidP="00BA3D6C">
            <w:pPr>
              <w:pStyle w:val="ListParagraph"/>
              <w:numPr>
                <w:ilvl w:val="0"/>
                <w:numId w:val="2"/>
              </w:numPr>
            </w:pPr>
            <w:r w:rsidRPr="709B9CBE">
              <w:t>Probeer bij elk zintuig een sensor (kunstmatig zintuig) te vinden</w:t>
            </w:r>
            <w:r>
              <w:t xml:space="preserve"> en noteer deze</w:t>
            </w:r>
            <w:r w:rsidRPr="709B9CBE">
              <w:t xml:space="preserve">. </w:t>
            </w:r>
            <w:r>
              <w:t xml:space="preserve">Bijvoorbeeld: Gehoor (20 Hz tot 20 kHz) </w:t>
            </w:r>
            <w:r>
              <w:rPr>
                <w:rFonts w:ascii="Wingdings" w:eastAsia="Wingdings" w:hAnsi="Wingdings" w:cs="Wingdings"/>
              </w:rPr>
              <w:sym w:font="Wingdings" w:char="F0E0"/>
            </w:r>
            <w:r>
              <w:t xml:space="preserve"> Microfoon</w:t>
            </w:r>
            <w:r>
              <w:br/>
            </w:r>
            <w:r w:rsidRPr="709B9CBE">
              <w:t>Als je informatie opzoekt vermeld dan de bronnen die je gebruikt hebt.</w:t>
            </w:r>
          </w:p>
          <w:p w14:paraId="2E9E6119" w14:textId="5931BBA4" w:rsidR="00E00C0C" w:rsidRDefault="00E00C0C" w:rsidP="00BA3D6C">
            <w:pPr>
              <w:pStyle w:val="ListParagraph"/>
              <w:numPr>
                <w:ilvl w:val="0"/>
                <w:numId w:val="2"/>
              </w:numPr>
            </w:pPr>
            <w:r>
              <w:t>Maak ook een lijst met zintuigen die (sommige) dieren wel hebben maar mensen niet. Zoek ook daarbij weer een voorbeeld van een sensor en vermeld je bronnen.</w:t>
            </w:r>
          </w:p>
        </w:tc>
      </w:tr>
    </w:tbl>
    <w:p w14:paraId="0D98AC7B" w14:textId="4C364142" w:rsidR="00C2668D" w:rsidRPr="00C2668D" w:rsidRDefault="00C2668D" w:rsidP="00AD7456"/>
    <w:p w14:paraId="1E8A0922" w14:textId="77777777" w:rsidR="00650B6C" w:rsidRDefault="00650B6C">
      <w:pPr>
        <w:rPr>
          <w:rFonts w:asciiTheme="majorHAnsi" w:eastAsiaTheme="majorEastAsia" w:hAnsiTheme="majorHAnsi" w:cstheme="majorBidi"/>
          <w:color w:val="1F3763" w:themeColor="accent1" w:themeShade="7F"/>
          <w:sz w:val="24"/>
          <w:szCs w:val="24"/>
          <w:highlight w:val="lightGray"/>
        </w:rPr>
      </w:pPr>
      <w:r>
        <w:rPr>
          <w:highlight w:val="lightGray"/>
        </w:rPr>
        <w:br w:type="page"/>
      </w:r>
    </w:p>
    <w:tbl>
      <w:tblPr>
        <w:tblStyle w:val="Opdracht-achtergrond"/>
        <w:tblW w:w="0" w:type="auto"/>
        <w:tblLook w:val="04A0" w:firstRow="1" w:lastRow="0" w:firstColumn="1" w:lastColumn="0" w:noHBand="0" w:noVBand="1"/>
      </w:tblPr>
      <w:tblGrid>
        <w:gridCol w:w="9016"/>
      </w:tblGrid>
      <w:tr w:rsidR="00E00C0C" w14:paraId="544E4AE6" w14:textId="77777777" w:rsidTr="00E00C0C">
        <w:tc>
          <w:tcPr>
            <w:tcW w:w="9016" w:type="dxa"/>
          </w:tcPr>
          <w:p w14:paraId="6964085E" w14:textId="5BA6B9AA" w:rsidR="00E00C0C" w:rsidRDefault="002E772B" w:rsidP="00FA60EA">
            <w:pPr>
              <w:pStyle w:val="Heading3"/>
            </w:pPr>
            <w:bookmarkStart w:id="39" w:name="_Ref147488371"/>
            <w:bookmarkStart w:id="40" w:name="_Toc162000873"/>
            <w:r>
              <w:lastRenderedPageBreak/>
              <w:t xml:space="preserve">Practicum: </w:t>
            </w:r>
            <w:r w:rsidR="00A13577">
              <w:t>elektrisch veld sensor</w:t>
            </w:r>
            <w:bookmarkEnd w:id="39"/>
            <w:bookmarkEnd w:id="40"/>
          </w:p>
          <w:tbl>
            <w:tblPr>
              <w:tblStyle w:val="TableGrid"/>
              <w:tblpPr w:leftFromText="141" w:rightFromText="141" w:vertAnchor="text" w:horzAnchor="margin" w:tblpXSpec="right" w:tblpY="1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tblGrid>
            <w:tr w:rsidR="00E00C0C" w14:paraId="0B67B64B" w14:textId="77777777" w:rsidTr="00D77C79">
              <w:trPr>
                <w:trHeight w:val="2606"/>
              </w:trPr>
              <w:tc>
                <w:tcPr>
                  <w:tcW w:w="4253" w:type="dxa"/>
                </w:tcPr>
                <w:p w14:paraId="3DA1DBF6" w14:textId="77777777" w:rsidR="00E00C0C" w:rsidRDefault="00E00C0C" w:rsidP="00E00C0C">
                  <w:r>
                    <w:rPr>
                      <w:noProof/>
                      <w:lang w:eastAsia="nl-NL"/>
                    </w:rPr>
                    <w:drawing>
                      <wp:inline distT="0" distB="0" distL="0" distR="0" wp14:anchorId="57E0949D" wp14:editId="5DB23A14">
                        <wp:extent cx="2526456" cy="1296537"/>
                        <wp:effectExtent l="0" t="0" r="7620" b="0"/>
                        <wp:docPr id="2107377425" name="Picture 210737742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77425" name="Picture 7" descr="A diagram of a circu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38014" cy="1302468"/>
                                </a:xfrm>
                                <a:prstGeom prst="rect">
                                  <a:avLst/>
                                </a:prstGeom>
                              </pic:spPr>
                            </pic:pic>
                          </a:graphicData>
                        </a:graphic>
                      </wp:inline>
                    </w:drawing>
                  </w:r>
                </w:p>
                <w:p w14:paraId="05802FBB" w14:textId="77777777" w:rsidR="00E00C0C" w:rsidRDefault="00E00C0C" w:rsidP="00E00C0C">
                  <w:r>
                    <w:t>Figuur 1.6: Een eenvoudige sensor om het elektrisch veld te meten.</w:t>
                  </w:r>
                </w:p>
                <w:p w14:paraId="21B3D7BA" w14:textId="77777777" w:rsidR="00E00C0C" w:rsidRDefault="00E00C0C" w:rsidP="00E00C0C"/>
              </w:tc>
            </w:tr>
          </w:tbl>
          <w:p w14:paraId="24C905CF" w14:textId="77777777" w:rsidR="00E00C0C" w:rsidRDefault="00E00C0C" w:rsidP="00E00C0C">
            <w:r>
              <w:t>In deze opdracht maak je met slechts een paar onderdelen een eenvoudige sensor die elektrische velden kan oppikken. Het doel van deze opdracht is iets te bouwen dat werkt maar niet om precies te begrijpen hoe het werkt, dat komt later in de module aan bod. Het schema is gegeven in figuur 1.6. De onderdelen uit het schema vind je in onderstaande tabel met een foto.</w:t>
            </w:r>
          </w:p>
          <w:tbl>
            <w:tblPr>
              <w:tblStyle w:val="TableGrid"/>
              <w:tblW w:w="0" w:type="auto"/>
              <w:tblLook w:val="04A0" w:firstRow="1" w:lastRow="0" w:firstColumn="1" w:lastColumn="0" w:noHBand="0" w:noVBand="1"/>
            </w:tblPr>
            <w:tblGrid>
              <w:gridCol w:w="1967"/>
              <w:gridCol w:w="2430"/>
              <w:gridCol w:w="1871"/>
              <w:gridCol w:w="2522"/>
            </w:tblGrid>
            <w:tr w:rsidR="00E00C0C" w14:paraId="65863847" w14:textId="77777777" w:rsidTr="00D77C79">
              <w:tc>
                <w:tcPr>
                  <w:tcW w:w="1980" w:type="dxa"/>
                </w:tcPr>
                <w:p w14:paraId="4EF09045" w14:textId="77777777" w:rsidR="00E00C0C" w:rsidRDefault="00E00C0C" w:rsidP="00E00C0C">
                  <w:r>
                    <w:t>Onderdeel</w:t>
                  </w:r>
                </w:p>
              </w:tc>
              <w:tc>
                <w:tcPr>
                  <w:tcW w:w="2521" w:type="dxa"/>
                </w:tcPr>
                <w:p w14:paraId="7DDB7823" w14:textId="77777777" w:rsidR="00E00C0C" w:rsidRDefault="00E00C0C" w:rsidP="00E00C0C">
                  <w:r>
                    <w:t>Functie</w:t>
                  </w:r>
                </w:p>
              </w:tc>
              <w:tc>
                <w:tcPr>
                  <w:tcW w:w="1896" w:type="dxa"/>
                </w:tcPr>
                <w:p w14:paraId="679CC515" w14:textId="77777777" w:rsidR="00E00C0C" w:rsidRDefault="00E00C0C" w:rsidP="00E00C0C">
                  <w:r>
                    <w:t>Onderdeel</w:t>
                  </w:r>
                </w:p>
              </w:tc>
              <w:tc>
                <w:tcPr>
                  <w:tcW w:w="2619" w:type="dxa"/>
                </w:tcPr>
                <w:p w14:paraId="0441A5E7" w14:textId="77777777" w:rsidR="00E00C0C" w:rsidRDefault="00E00C0C" w:rsidP="00E00C0C">
                  <w:r>
                    <w:t>Functie</w:t>
                  </w:r>
                </w:p>
              </w:tc>
            </w:tr>
            <w:tr w:rsidR="00E00C0C" w14:paraId="0B225025" w14:textId="77777777" w:rsidTr="00D77C79">
              <w:tc>
                <w:tcPr>
                  <w:tcW w:w="1980" w:type="dxa"/>
                </w:tcPr>
                <w:p w14:paraId="6929DFD2" w14:textId="77777777" w:rsidR="00E00C0C" w:rsidRDefault="00E00C0C" w:rsidP="00E00C0C">
                  <w:pPr>
                    <w:jc w:val="center"/>
                  </w:pPr>
                  <w:r>
                    <w:rPr>
                      <w:noProof/>
                      <w:lang w:eastAsia="nl-NL"/>
                    </w:rPr>
                    <w:drawing>
                      <wp:inline distT="0" distB="0" distL="0" distR="0" wp14:anchorId="196AF273" wp14:editId="36E3EFCF">
                        <wp:extent cx="1007554" cy="720000"/>
                        <wp:effectExtent l="0" t="0" r="2540" b="4445"/>
                        <wp:docPr id="511386185" name="Picture 51138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07554" cy="720000"/>
                                </a:xfrm>
                                <a:prstGeom prst="rect">
                                  <a:avLst/>
                                </a:prstGeom>
                                <a:noFill/>
                                <a:ln>
                                  <a:noFill/>
                                </a:ln>
                              </pic:spPr>
                            </pic:pic>
                          </a:graphicData>
                        </a:graphic>
                      </wp:inline>
                    </w:drawing>
                  </w:r>
                </w:p>
              </w:tc>
              <w:tc>
                <w:tcPr>
                  <w:tcW w:w="2521" w:type="dxa"/>
                </w:tcPr>
                <w:p w14:paraId="067C67F0" w14:textId="77777777" w:rsidR="00E00C0C" w:rsidRDefault="00E00C0C" w:rsidP="00E00C0C">
                  <w:r>
                    <w:t>JFET Transistor: regelt de stroom in het circuit. Dit is de eigenlijke sensor.</w:t>
                  </w:r>
                </w:p>
              </w:tc>
              <w:tc>
                <w:tcPr>
                  <w:tcW w:w="1896" w:type="dxa"/>
                </w:tcPr>
                <w:p w14:paraId="6DAC2432" w14:textId="77777777" w:rsidR="00E00C0C" w:rsidRDefault="00E00C0C" w:rsidP="00E00C0C">
                  <w:pPr>
                    <w:jc w:val="center"/>
                  </w:pPr>
                  <w:r>
                    <w:rPr>
                      <w:noProof/>
                      <w:lang w:eastAsia="nl-NL"/>
                    </w:rPr>
                    <w:drawing>
                      <wp:inline distT="0" distB="0" distL="0" distR="0" wp14:anchorId="61739D5B" wp14:editId="2B689F00">
                        <wp:extent cx="484365" cy="720000"/>
                        <wp:effectExtent l="0" t="0" r="0" b="4445"/>
                        <wp:docPr id="937000475" name="Picture 93700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4365" cy="720000"/>
                                </a:xfrm>
                                <a:prstGeom prst="rect">
                                  <a:avLst/>
                                </a:prstGeom>
                                <a:noFill/>
                                <a:ln>
                                  <a:noFill/>
                                </a:ln>
                              </pic:spPr>
                            </pic:pic>
                          </a:graphicData>
                        </a:graphic>
                      </wp:inline>
                    </w:drawing>
                  </w:r>
                </w:p>
              </w:tc>
              <w:tc>
                <w:tcPr>
                  <w:tcW w:w="2619" w:type="dxa"/>
                </w:tcPr>
                <w:p w14:paraId="7FF59356" w14:textId="77777777" w:rsidR="00E00C0C" w:rsidRDefault="00E00C0C" w:rsidP="00E00C0C">
                  <w:r>
                    <w:t>Levert energie om de led te laten branden</w:t>
                  </w:r>
                </w:p>
              </w:tc>
            </w:tr>
            <w:tr w:rsidR="00E00C0C" w14:paraId="6B3F4CCD" w14:textId="77777777" w:rsidTr="00D77C79">
              <w:tc>
                <w:tcPr>
                  <w:tcW w:w="1980" w:type="dxa"/>
                </w:tcPr>
                <w:p w14:paraId="3E693F55" w14:textId="77777777" w:rsidR="00E00C0C" w:rsidRDefault="00E00C0C" w:rsidP="00E00C0C">
                  <w:pPr>
                    <w:jc w:val="center"/>
                  </w:pPr>
                  <w:r>
                    <w:rPr>
                      <w:noProof/>
                      <w:lang w:eastAsia="nl-NL"/>
                    </w:rPr>
                    <w:drawing>
                      <wp:inline distT="0" distB="0" distL="0" distR="0" wp14:anchorId="67A88EE6" wp14:editId="305A7B80">
                        <wp:extent cx="694978" cy="720000"/>
                        <wp:effectExtent l="0" t="0" r="0" b="4445"/>
                        <wp:docPr id="1973959320" name="Picture 197395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alphaModFix/>
                                  <a:extLst>
                                    <a:ext uri="{28A0092B-C50C-407E-A947-70E740481C1C}">
                                      <a14:useLocalDpi xmlns:a14="http://schemas.microsoft.com/office/drawing/2010/main" val="0"/>
                                    </a:ext>
                                  </a:extLst>
                                </a:blip>
                                <a:srcRect l="15117" r="20472"/>
                                <a:stretch/>
                              </pic:blipFill>
                              <pic:spPr bwMode="auto">
                                <a:xfrm>
                                  <a:off x="0" y="0"/>
                                  <a:ext cx="694978"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21" w:type="dxa"/>
                </w:tcPr>
                <w:p w14:paraId="66AF79F1" w14:textId="77777777" w:rsidR="00E00C0C" w:rsidRDefault="00E00C0C" w:rsidP="00E00C0C">
                  <w:r>
                    <w:t>led: is een indicator voor de hoeveelheid negatieve lading. Als er geen lading in de buurt is dan brandt de led. De lange pin is de plus (+)</w:t>
                  </w:r>
                </w:p>
              </w:tc>
              <w:tc>
                <w:tcPr>
                  <w:tcW w:w="1896" w:type="dxa"/>
                </w:tcPr>
                <w:p w14:paraId="74E5F920" w14:textId="77777777" w:rsidR="00E00C0C" w:rsidRDefault="00E00C0C" w:rsidP="00E00C0C">
                  <w:pPr>
                    <w:jc w:val="center"/>
                  </w:pPr>
                  <w:r>
                    <w:rPr>
                      <w:noProof/>
                      <w:lang w:eastAsia="nl-NL"/>
                    </w:rPr>
                    <w:drawing>
                      <wp:inline distT="0" distB="0" distL="0" distR="0" wp14:anchorId="4D427D05" wp14:editId="0AC2FE17">
                        <wp:extent cx="849153" cy="720000"/>
                        <wp:effectExtent l="0" t="0" r="8255" b="4445"/>
                        <wp:docPr id="1124972115" name="Picture 112497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536" r="13751"/>
                                <a:stretch/>
                              </pic:blipFill>
                              <pic:spPr bwMode="auto">
                                <a:xfrm>
                                  <a:off x="0" y="0"/>
                                  <a:ext cx="849153"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9" w:type="dxa"/>
                </w:tcPr>
                <w:p w14:paraId="35933404" w14:textId="77777777" w:rsidR="00E00C0C" w:rsidRDefault="00E00C0C" w:rsidP="00E00C0C">
                  <w:r>
                    <w:t>Batterijclip om de batterij aan te sluiten.</w:t>
                  </w:r>
                </w:p>
              </w:tc>
            </w:tr>
            <w:tr w:rsidR="00E00C0C" w14:paraId="68074CD5" w14:textId="77777777" w:rsidTr="00D77C79">
              <w:tc>
                <w:tcPr>
                  <w:tcW w:w="1980" w:type="dxa"/>
                </w:tcPr>
                <w:p w14:paraId="76723C05" w14:textId="77777777" w:rsidR="00E00C0C" w:rsidRDefault="00E00C0C" w:rsidP="00E00C0C">
                  <w:pPr>
                    <w:jc w:val="center"/>
                    <w:rPr>
                      <w:noProof/>
                    </w:rPr>
                  </w:pPr>
                  <w:r>
                    <w:rPr>
                      <w:noProof/>
                      <w:lang w:eastAsia="nl-NL"/>
                    </w:rPr>
                    <w:drawing>
                      <wp:inline distT="0" distB="0" distL="0" distR="0" wp14:anchorId="759A6097" wp14:editId="61BE68CE">
                        <wp:extent cx="797559" cy="154560"/>
                        <wp:effectExtent l="111760" t="2540" r="133985" b="19685"/>
                        <wp:docPr id="1073525248" name="Picture 107352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3275" t="1104" r="18726" b="-3274"/>
                                <a:stretch/>
                              </pic:blipFill>
                              <pic:spPr bwMode="auto">
                                <a:xfrm rot="17381931">
                                  <a:off x="0" y="0"/>
                                  <a:ext cx="832272" cy="1612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21" w:type="dxa"/>
                </w:tcPr>
                <w:p w14:paraId="17758D38" w14:textId="77777777" w:rsidR="00E00C0C" w:rsidRDefault="00E00C0C" w:rsidP="00E00C0C">
                  <w:r>
                    <w:t>Weerstand: werkt als antenne en beschermt de transistor tegen statische elektriciteit.</w:t>
                  </w:r>
                </w:p>
              </w:tc>
              <w:tc>
                <w:tcPr>
                  <w:tcW w:w="1896" w:type="dxa"/>
                </w:tcPr>
                <w:p w14:paraId="13B76B7F" w14:textId="77777777" w:rsidR="00E00C0C" w:rsidRDefault="00E00C0C" w:rsidP="00E00C0C">
                  <w:pPr>
                    <w:jc w:val="center"/>
                    <w:rPr>
                      <w:noProof/>
                    </w:rPr>
                  </w:pPr>
                  <w:r>
                    <w:rPr>
                      <w:noProof/>
                      <w:lang w:eastAsia="nl-NL"/>
                    </w:rPr>
                    <w:drawing>
                      <wp:inline distT="0" distB="0" distL="0" distR="0" wp14:anchorId="2D586C84" wp14:editId="3447C059">
                        <wp:extent cx="853900" cy="720000"/>
                        <wp:effectExtent l="0" t="0" r="3810" b="4445"/>
                        <wp:docPr id="1252924635" name="Picture 125292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547" r="12314"/>
                                <a:stretch/>
                              </pic:blipFill>
                              <pic:spPr bwMode="auto">
                                <a:xfrm>
                                  <a:off x="0" y="0"/>
                                  <a:ext cx="85390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9" w:type="dxa"/>
                </w:tcPr>
                <w:p w14:paraId="7EA3ABEB" w14:textId="77777777" w:rsidR="00E00C0C" w:rsidRDefault="00E00C0C" w:rsidP="00E00C0C">
                  <w:r w:rsidRPr="709B9CBE">
                    <w:t>Breadboard: Wordt gebruikt om de onderdelen in te klikken en met elkaar te verbinden.</w:t>
                  </w:r>
                </w:p>
              </w:tc>
            </w:tr>
          </w:tbl>
          <w:p w14:paraId="7B1B67F5" w14:textId="77777777" w:rsidR="00E00C0C" w:rsidRDefault="00E00C0C" w:rsidP="00E00C0C">
            <w:pPr>
              <w:rPr>
                <w:noProof/>
              </w:rPr>
            </w:pPr>
            <w:r>
              <w:rPr>
                <w:noProof/>
              </w:rPr>
              <w:br/>
              <w:t>Voer de volgende opdrachten uit:</w:t>
            </w:r>
          </w:p>
          <w:p w14:paraId="65702760" w14:textId="77777777" w:rsidR="00E00C0C" w:rsidRDefault="00E00C0C" w:rsidP="00BA3D6C">
            <w:pPr>
              <w:pStyle w:val="ListParagraph"/>
              <w:numPr>
                <w:ilvl w:val="0"/>
                <w:numId w:val="7"/>
              </w:numPr>
            </w:pPr>
            <w:r>
              <w:rPr>
                <w:noProof/>
              </w:rPr>
              <w:t xml:space="preserve">Teken op het </w:t>
            </w:r>
            <w:commentRangeStart w:id="41"/>
            <w:r>
              <w:rPr>
                <w:noProof/>
              </w:rPr>
              <w:t xml:space="preserve">werkblad </w:t>
            </w:r>
            <w:commentRangeEnd w:id="41"/>
            <w:r>
              <w:rPr>
                <w:rStyle w:val="CommentReference"/>
              </w:rPr>
              <w:commentReference w:id="41"/>
            </w:r>
            <w:r>
              <w:rPr>
                <w:noProof/>
              </w:rPr>
              <w:t>hoe je de componenten op het breadboard wil prikken zodat ze het schema van figuur 1.6 vormen. Laat je ontwerp goedkeuren door de docent.</w:t>
            </w:r>
          </w:p>
          <w:p w14:paraId="1AA37401" w14:textId="77777777" w:rsidR="00E00C0C" w:rsidRDefault="00E00C0C" w:rsidP="00BA3D6C">
            <w:pPr>
              <w:pStyle w:val="ListParagraph"/>
              <w:numPr>
                <w:ilvl w:val="0"/>
                <w:numId w:val="7"/>
              </w:numPr>
            </w:pPr>
            <w:r>
              <w:rPr>
                <w:noProof/>
              </w:rPr>
              <w:t>Bouw vervolgens jouw opstelling en controleer dat de led gaat branden. Zo niet, dan heb je of een vergissing gemaakt (draai de led eens om) of er is een negatief elektrisch veld in de buurt. Probeer ook het losse uiteinde van de weerstand even aan te raken. Merk op dat het uiteinde van de weerstand los is: dat is geen fout, maar de bedoeling.</w:t>
            </w:r>
          </w:p>
          <w:p w14:paraId="0BA613F2" w14:textId="77777777" w:rsidR="00E00C0C" w:rsidRDefault="00E00C0C" w:rsidP="00BA3D6C">
            <w:pPr>
              <w:pStyle w:val="ListParagraph"/>
              <w:numPr>
                <w:ilvl w:val="0"/>
                <w:numId w:val="7"/>
              </w:numPr>
            </w:pPr>
            <w:r>
              <w:t xml:space="preserve">Onderzoek hoe de sensor reageert in de buurt van een negatief geladen ballon (zie </w:t>
            </w:r>
            <w:r>
              <w:fldChar w:fldCharType="begin"/>
            </w:r>
            <w:r>
              <w:instrText xml:space="preserve"> REF _Ref147486899 \r \h </w:instrText>
            </w:r>
            <w:r>
              <w:fldChar w:fldCharType="separate"/>
            </w:r>
            <w:r>
              <w:t>Opdracht 1.5</w:t>
            </w:r>
            <w:r>
              <w:fldChar w:fldCharType="end"/>
            </w:r>
            <w:r>
              <w:t xml:space="preserve">). </w:t>
            </w:r>
          </w:p>
          <w:p w14:paraId="7D57EC9F" w14:textId="77777777" w:rsidR="00E00C0C" w:rsidRDefault="00E00C0C" w:rsidP="00BA3D6C">
            <w:pPr>
              <w:pStyle w:val="ListParagraph"/>
              <w:numPr>
                <w:ilvl w:val="0"/>
                <w:numId w:val="7"/>
              </w:numPr>
            </w:pPr>
            <w:r>
              <w:t>Wapper de ballon heen en weer op verschillende afstanden. Over welke afstand kan de sensor de aanwezigheid van de ballon nog meten? Kun je de sensor van een andere groep beïnvloeden?</w:t>
            </w:r>
          </w:p>
          <w:p w14:paraId="311D9B6E" w14:textId="77777777" w:rsidR="00E00C0C" w:rsidRDefault="00E00C0C" w:rsidP="00BA3D6C">
            <w:pPr>
              <w:pStyle w:val="ListParagraph"/>
              <w:numPr>
                <w:ilvl w:val="0"/>
                <w:numId w:val="7"/>
              </w:numPr>
            </w:pPr>
            <w:r>
              <w:t xml:space="preserve">Werk samen met andere groepen: plaats jullie sensor in een zelfbedacht patroon, bijvoorbeeld allemaal op een rij op gelijke afstand van elkaar. Onderzoek hoe je zo kunt meten hoe het elektrisch veld rond de ballon eruit ziet. Dit is een beetje te vergelijken met de simulatie uit figuur 1.5 van de bij en de bloem. </w:t>
            </w:r>
          </w:p>
          <w:p w14:paraId="15DCD7C5" w14:textId="77777777" w:rsidR="00E00C0C" w:rsidRDefault="00E00C0C" w:rsidP="005623E8"/>
        </w:tc>
      </w:tr>
    </w:tbl>
    <w:p w14:paraId="50EFB7FF" w14:textId="6B7A3ABA" w:rsidR="005623E8" w:rsidRDefault="005623E8" w:rsidP="00492764">
      <w:pPr>
        <w:pStyle w:val="NoSpacing"/>
      </w:pPr>
    </w:p>
    <w:p w14:paraId="693867DB" w14:textId="44ADC8E4" w:rsidR="0020046B" w:rsidRPr="00BF12C5" w:rsidRDefault="0020046B" w:rsidP="000A3F90">
      <w:pPr>
        <w:pStyle w:val="Heading2"/>
      </w:pPr>
      <w:bookmarkStart w:id="42" w:name="_Toc165031826"/>
      <w:commentRangeStart w:id="43"/>
      <w:commentRangeStart w:id="44"/>
      <w:commentRangeStart w:id="45"/>
      <w:r w:rsidRPr="709B9CBE">
        <w:t>Quantum</w:t>
      </w:r>
      <w:r w:rsidR="005623E8">
        <w:t>m</w:t>
      </w:r>
      <w:r w:rsidRPr="709B9CBE">
        <w:t>echanica</w:t>
      </w:r>
      <w:commentRangeEnd w:id="43"/>
      <w:r>
        <w:commentReference w:id="43"/>
      </w:r>
      <w:commentRangeEnd w:id="44"/>
      <w:r w:rsidR="00E64B0D">
        <w:rPr>
          <w:rStyle w:val="CommentReference"/>
          <w:rFonts w:asciiTheme="minorHAnsi" w:eastAsiaTheme="minorHAnsi" w:hAnsiTheme="minorHAnsi" w:cstheme="minorBidi"/>
          <w:color w:val="auto"/>
        </w:rPr>
        <w:commentReference w:id="44"/>
      </w:r>
      <w:commentRangeEnd w:id="45"/>
      <w:r w:rsidR="009465E3">
        <w:rPr>
          <w:rStyle w:val="CommentReference"/>
          <w:rFonts w:asciiTheme="minorHAnsi" w:eastAsiaTheme="minorHAnsi" w:hAnsiTheme="minorHAnsi" w:cstheme="minorBidi"/>
          <w:color w:val="auto"/>
        </w:rPr>
        <w:commentReference w:id="45"/>
      </w:r>
      <w:bookmarkEnd w:id="42"/>
    </w:p>
    <w:p w14:paraId="20E7F9BC" w14:textId="3DE34D49" w:rsidR="00440ACD" w:rsidRDefault="006059E9" w:rsidP="00440ACD">
      <w:r w:rsidDel="00024945">
        <w:t xml:space="preserve">Je </w:t>
      </w:r>
      <w:r>
        <w:t xml:space="preserve">hebt </w:t>
      </w:r>
      <w:r w:rsidDel="00024945">
        <w:t xml:space="preserve">in </w:t>
      </w:r>
      <w:r w:rsidR="00153DB7">
        <w:fldChar w:fldCharType="begin"/>
      </w:r>
      <w:r w:rsidR="00153DB7">
        <w:instrText xml:space="preserve"> REF _Ref147488371 \r \h </w:instrText>
      </w:r>
      <w:r w:rsidR="00153DB7">
        <w:fldChar w:fldCharType="separate"/>
      </w:r>
      <w:r w:rsidR="00293711">
        <w:t>Opdracht 1.7</w:t>
      </w:r>
      <w:r w:rsidR="00153DB7">
        <w:fldChar w:fldCharType="end"/>
      </w:r>
      <w:r w:rsidR="00153DB7">
        <w:t xml:space="preserve"> </w:t>
      </w:r>
      <w:r w:rsidDel="00024945">
        <w:t>je eerste quantumsensor gemaakt</w:t>
      </w:r>
      <w:r>
        <w:t xml:space="preserve">! </w:t>
      </w:r>
      <w:r w:rsidR="00440ACD">
        <w:t xml:space="preserve">De </w:t>
      </w:r>
      <w:r w:rsidR="005C309F">
        <w:t>led</w:t>
      </w:r>
      <w:r w:rsidR="00440ACD">
        <w:t xml:space="preserve"> en de transistor </w:t>
      </w:r>
      <w:r w:rsidR="00333B38">
        <w:t xml:space="preserve">zijn </w:t>
      </w:r>
      <w:r>
        <w:t xml:space="preserve">namelijk </w:t>
      </w:r>
      <w:r w:rsidR="00333B38">
        <w:t xml:space="preserve">gemaakt van het halfgeleidermateriaal silicium. Zoals je hebt gezien kun je prima apparaten bouwen </w:t>
      </w:r>
      <w:r w:rsidR="00333B38">
        <w:lastRenderedPageBreak/>
        <w:t xml:space="preserve">met halfgeleiders zonder precies te weten waarom het werkt. </w:t>
      </w:r>
      <w:r w:rsidR="000A1362">
        <w:t>Dat is wat e</w:t>
      </w:r>
      <w:r w:rsidR="00333B38">
        <w:t xml:space="preserve">lektrotechnisch ingenieurs </w:t>
      </w:r>
      <w:r w:rsidR="000A1362">
        <w:t xml:space="preserve">doen: </w:t>
      </w:r>
      <w:r w:rsidR="00333B38">
        <w:t xml:space="preserve">met een paar vuistregels </w:t>
      </w:r>
      <w:r w:rsidR="000A1362">
        <w:t xml:space="preserve">ontwerpen ze </w:t>
      </w:r>
      <w:r w:rsidR="00333B38">
        <w:t xml:space="preserve">heel veel nuttige circuits. Maar wil je </w:t>
      </w:r>
      <w:r w:rsidR="001B24CA">
        <w:t>beter</w:t>
      </w:r>
      <w:r w:rsidR="00333B38">
        <w:t xml:space="preserve"> begrijpen wat er in de halfgeleider gebeurt en waarom het reageert op een elektrisch veld, dan moet je een beetje quantummechanica kennen. </w:t>
      </w:r>
    </w:p>
    <w:tbl>
      <w:tblPr>
        <w:tblStyle w:val="Opdracht-achtergrond"/>
        <w:tblW w:w="0" w:type="auto"/>
        <w:tblLook w:val="04A0" w:firstRow="1" w:lastRow="0" w:firstColumn="1" w:lastColumn="0" w:noHBand="0" w:noVBand="1"/>
      </w:tblPr>
      <w:tblGrid>
        <w:gridCol w:w="9016"/>
      </w:tblGrid>
      <w:tr w:rsidR="00E81B0D" w14:paraId="7978FCD6" w14:textId="77777777" w:rsidTr="00E81B0D">
        <w:tc>
          <w:tcPr>
            <w:tcW w:w="9016" w:type="dxa"/>
          </w:tcPr>
          <w:p w14:paraId="7E15B606" w14:textId="77777777" w:rsidR="00E81B0D" w:rsidRDefault="00E81B0D" w:rsidP="00FA60EA">
            <w:pPr>
              <w:pStyle w:val="Heading3"/>
            </w:pPr>
            <w:bookmarkStart w:id="46" w:name="_Toc162000874"/>
            <w:r>
              <w:t>Wat weet je al van quantum?</w:t>
            </w:r>
            <w:bookmarkEnd w:id="46"/>
          </w:p>
          <w:p w14:paraId="21F4F10D" w14:textId="77777777" w:rsidR="00E81B0D" w:rsidRDefault="00E81B0D" w:rsidP="00E81B0D">
            <w:r>
              <w:t>J</w:t>
            </w:r>
            <w:r w:rsidRPr="709B9CBE">
              <w:t xml:space="preserve">e </w:t>
            </w:r>
            <w:r>
              <w:t xml:space="preserve">hebt </w:t>
            </w:r>
            <w:r w:rsidRPr="709B9CBE">
              <w:t>de term quantum</w:t>
            </w:r>
            <w:r>
              <w:t>,</w:t>
            </w:r>
            <w:r w:rsidRPr="709B9CBE">
              <w:t xml:space="preserve"> met of zonder </w:t>
            </w:r>
            <w:r>
              <w:t>‘</w:t>
            </w:r>
            <w:r w:rsidRPr="709B9CBE">
              <w:t>mechanica</w:t>
            </w:r>
            <w:r>
              <w:t>’,</w:t>
            </w:r>
            <w:r w:rsidRPr="709B9CBE">
              <w:t xml:space="preserve"> </w:t>
            </w:r>
            <w:r>
              <w:t xml:space="preserve">misschien al </w:t>
            </w:r>
            <w:r w:rsidRPr="709B9CBE">
              <w:t xml:space="preserve">eens gehoord. </w:t>
            </w:r>
          </w:p>
          <w:p w14:paraId="548E7DB2" w14:textId="0FF02C11" w:rsidR="00E81B0D" w:rsidRDefault="00E81B0D" w:rsidP="00440ACD">
            <w:r w:rsidRPr="709B9CBE">
              <w:t>Bespreek met elkaar of en waar je de term bent tegengekomen</w:t>
            </w:r>
            <w:r>
              <w:t>. Noteer begrippen die volgens jullie met quantum te maken hebben</w:t>
            </w:r>
            <w:r w:rsidRPr="709B9CBE">
              <w:t xml:space="preserve"> en wat </w:t>
            </w:r>
            <w:r>
              <w:t xml:space="preserve">‘ quantum’ </w:t>
            </w:r>
            <w:r w:rsidRPr="709B9CBE">
              <w:t xml:space="preserve">volgens </w:t>
            </w:r>
            <w:r>
              <w:t xml:space="preserve">jullie </w:t>
            </w:r>
            <w:r w:rsidRPr="709B9CBE">
              <w:t>betekent.</w:t>
            </w:r>
          </w:p>
        </w:tc>
      </w:tr>
    </w:tbl>
    <w:p w14:paraId="2689D41F" w14:textId="5DE806BF" w:rsidR="000C74A5" w:rsidRDefault="000C74A5" w:rsidP="00492764">
      <w:pPr>
        <w:pStyle w:val="NoSpacing"/>
      </w:pPr>
    </w:p>
    <w:p w14:paraId="6B71F1B6" w14:textId="4E864C2E" w:rsidR="00644145" w:rsidRDefault="008016FC">
      <w:r>
        <w:t xml:space="preserve">In het volgende hoofdstuk duik je </w:t>
      </w:r>
      <w:r w:rsidR="00B27964">
        <w:t xml:space="preserve">dieper in </w:t>
      </w:r>
      <w:r>
        <w:t>de wereld van de quantummechanica</w:t>
      </w:r>
      <w:r w:rsidR="00B27964">
        <w:t>.</w:t>
      </w:r>
      <w:r w:rsidR="00644145">
        <w:br w:type="page"/>
      </w:r>
    </w:p>
    <w:p w14:paraId="064EE182" w14:textId="04BCE3E6" w:rsidR="002F098F" w:rsidRDefault="002F098F" w:rsidP="006F6AAA">
      <w:pPr>
        <w:pStyle w:val="Heading1"/>
      </w:pPr>
      <w:bookmarkStart w:id="47" w:name="_Toc162000875"/>
      <w:bookmarkStart w:id="48" w:name="_Toc165031827"/>
      <w:bookmarkStart w:id="49" w:name="_Ref169596419"/>
      <w:bookmarkStart w:id="50" w:name="_Ref169596436"/>
      <w:bookmarkStart w:id="51" w:name="_Ref169596744"/>
      <w:bookmarkStart w:id="52" w:name="_Ref169596749"/>
      <w:r>
        <w:lastRenderedPageBreak/>
        <w:t>Licht waarnemen en maken</w:t>
      </w:r>
      <w:bookmarkEnd w:id="47"/>
      <w:bookmarkEnd w:id="48"/>
      <w:bookmarkEnd w:id="49"/>
      <w:bookmarkEnd w:id="50"/>
      <w:bookmarkEnd w:id="51"/>
      <w:bookmarkEnd w:id="52"/>
    </w:p>
    <w:p w14:paraId="1B2DED34" w14:textId="1F0C2D4F" w:rsidR="002F098F" w:rsidRDefault="002F098F" w:rsidP="00EE6149">
      <w:pPr>
        <w:pStyle w:val="Heading2"/>
      </w:pPr>
      <w:bookmarkStart w:id="53" w:name="_Toc165031828"/>
      <w:r>
        <w:t>Inleiding</w:t>
      </w:r>
      <w:commentRangeStart w:id="54"/>
      <w:commentRangeEnd w:id="54"/>
      <w:r>
        <w:rPr>
          <w:rStyle w:val="CommentReference"/>
        </w:rPr>
        <w:commentReference w:id="54"/>
      </w:r>
      <w:bookmarkEnd w:id="53"/>
    </w:p>
    <w:p w14:paraId="08831158" w14:textId="19BE0A1D" w:rsidR="008016FC" w:rsidRDefault="00ED2253" w:rsidP="008016FC">
      <w:r>
        <w:t xml:space="preserve">In het vorige hoofdstuk </w:t>
      </w:r>
      <w:r w:rsidR="00633A2F">
        <w:t xml:space="preserve">heb </w:t>
      </w:r>
      <w:r>
        <w:t xml:space="preserve">je </w:t>
      </w:r>
      <w:r w:rsidR="00633A2F">
        <w:t xml:space="preserve">kennisgemaakt met een toepassing van de quantummechanica: de sensor voor het elektrisch veld maakte gebruik van halfgeleidermateriaal. </w:t>
      </w:r>
      <w:commentRangeStart w:id="55"/>
      <w:r w:rsidR="008016FC">
        <w:t xml:space="preserve">Quantummechanica is een natuurkundige theorie die het gedrag van licht, materie en hun interactie beschrijft. Vaak wordt deze theorie gebruikt om het gedrag te beschrijven van dingen die we niet met het blote oog kunnen zien, zoals koolstofverbindingen (figuur </w:t>
      </w:r>
      <w:r w:rsidR="00284743">
        <w:t>2.1</w:t>
      </w:r>
      <w:r w:rsidR="008016FC">
        <w:t xml:space="preserve">a), bladgroencellen (figuur </w:t>
      </w:r>
      <w:r w:rsidR="00284743">
        <w:t>2.1</w:t>
      </w:r>
      <w:r w:rsidR="008016FC">
        <w:t xml:space="preserve">b) en zelfs kleine beestjes zoals het beerdiertje (figuur </w:t>
      </w:r>
      <w:r w:rsidR="00284743">
        <w:t>2.1</w:t>
      </w:r>
      <w:r w:rsidR="008016FC">
        <w:t>c).</w:t>
      </w:r>
      <w:r w:rsidR="008016FC" w:rsidRPr="00BC4547">
        <w:rPr>
          <w:noProof/>
          <w:lang w:eastAsia="nl-NL"/>
        </w:rPr>
        <w:t xml:space="preserve"> </w:t>
      </w:r>
      <w:commentRangeEnd w:id="55"/>
      <w:r w:rsidR="008016FC">
        <w:rPr>
          <w:rStyle w:val="CommentReference"/>
        </w:rPr>
        <w:commentReference w:id="55"/>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3143"/>
        <w:gridCol w:w="3494"/>
      </w:tblGrid>
      <w:tr w:rsidR="008016FC" w14:paraId="54E8501D" w14:textId="77777777">
        <w:tc>
          <w:tcPr>
            <w:tcW w:w="3139" w:type="dxa"/>
          </w:tcPr>
          <w:p w14:paraId="273D0B5A" w14:textId="77777777" w:rsidR="008016FC" w:rsidRDefault="008016FC">
            <w:r>
              <w:rPr>
                <w:noProof/>
                <w:lang w:eastAsia="nl-NL"/>
              </w:rPr>
              <w:drawing>
                <wp:inline distT="0" distB="0" distL="0" distR="0" wp14:anchorId="649ECCBC" wp14:editId="3B212AD4">
                  <wp:extent cx="1425940" cy="1440000"/>
                  <wp:effectExtent l="0" t="0" r="3175" b="8255"/>
                  <wp:docPr id="1449796052" name="Picture 1449796052" descr="A close-up of a hexa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4511" name="Picture 2" descr="A close-up of a hexag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5940" cy="1440000"/>
                          </a:xfrm>
                          <a:prstGeom prst="rect">
                            <a:avLst/>
                          </a:prstGeom>
                          <a:noFill/>
                          <a:ln>
                            <a:noFill/>
                          </a:ln>
                        </pic:spPr>
                      </pic:pic>
                    </a:graphicData>
                  </a:graphic>
                </wp:inline>
              </w:drawing>
            </w:r>
          </w:p>
        </w:tc>
        <w:tc>
          <w:tcPr>
            <w:tcW w:w="2387" w:type="dxa"/>
          </w:tcPr>
          <w:p w14:paraId="6BE93FE1" w14:textId="77777777" w:rsidR="008016FC" w:rsidRDefault="008016FC">
            <w:r>
              <w:rPr>
                <w:noProof/>
                <w:lang w:eastAsia="nl-NL"/>
              </w:rPr>
              <w:drawing>
                <wp:inline distT="0" distB="0" distL="0" distR="0" wp14:anchorId="0274DB64" wp14:editId="58112CAC">
                  <wp:extent cx="1919858" cy="1440000"/>
                  <wp:effectExtent l="0" t="0" r="4445" b="8255"/>
                  <wp:docPr id="1252659652" name="Picture 1252659652" descr="A close-up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63303" name="Picture 1" descr="A close-up of a cel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19858" cy="1440000"/>
                          </a:xfrm>
                          <a:prstGeom prst="rect">
                            <a:avLst/>
                          </a:prstGeom>
                          <a:noFill/>
                          <a:ln>
                            <a:noFill/>
                          </a:ln>
                        </pic:spPr>
                      </pic:pic>
                    </a:graphicData>
                  </a:graphic>
                </wp:inline>
              </w:drawing>
            </w:r>
          </w:p>
        </w:tc>
        <w:tc>
          <w:tcPr>
            <w:tcW w:w="3490" w:type="dxa"/>
          </w:tcPr>
          <w:p w14:paraId="6E447FD0" w14:textId="77777777" w:rsidR="008016FC" w:rsidRDefault="008016FC">
            <w:r>
              <w:rPr>
                <w:noProof/>
                <w:lang w:eastAsia="nl-NL"/>
              </w:rPr>
              <w:drawing>
                <wp:inline distT="0" distB="0" distL="0" distR="0" wp14:anchorId="25EB95CF" wp14:editId="59DEF014">
                  <wp:extent cx="2155820" cy="1440000"/>
                  <wp:effectExtent l="0" t="0" r="0" b="8255"/>
                  <wp:docPr id="1288735274" name="Picture 1288735274" descr="A close-up of a small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5274" name="Picture 3" descr="A close-up of a small animal&#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55820" cy="1440000"/>
                          </a:xfrm>
                          <a:prstGeom prst="rect">
                            <a:avLst/>
                          </a:prstGeom>
                          <a:noFill/>
                          <a:ln>
                            <a:noFill/>
                          </a:ln>
                        </pic:spPr>
                      </pic:pic>
                    </a:graphicData>
                  </a:graphic>
                </wp:inline>
              </w:drawing>
            </w:r>
          </w:p>
        </w:tc>
      </w:tr>
      <w:tr w:rsidR="008016FC" w14:paraId="7D4E5C24" w14:textId="77777777">
        <w:tc>
          <w:tcPr>
            <w:tcW w:w="3139" w:type="dxa"/>
          </w:tcPr>
          <w:p w14:paraId="6F56449F" w14:textId="7210F43A" w:rsidR="008016FC" w:rsidRDefault="008016FC">
            <w:pPr>
              <w:rPr>
                <w:noProof/>
                <w:lang w:eastAsia="nl-NL"/>
              </w:rPr>
            </w:pPr>
            <w:r w:rsidRPr="4C5B3FB6">
              <w:t xml:space="preserve">Figuur </w:t>
            </w:r>
            <w:r w:rsidR="00284743">
              <w:t>2.1</w:t>
            </w:r>
            <w:r w:rsidRPr="4C5B3FB6">
              <w:t>a: AFM-opname van een koolstof</w:t>
            </w:r>
            <w:r>
              <w:t>-</w:t>
            </w:r>
            <w:r w:rsidRPr="4C5B3FB6">
              <w:t>molecuul (2 nm breed)</w:t>
            </w:r>
            <w:r>
              <w:t>.</w:t>
            </w:r>
          </w:p>
        </w:tc>
        <w:tc>
          <w:tcPr>
            <w:tcW w:w="2387" w:type="dxa"/>
          </w:tcPr>
          <w:p w14:paraId="5B936AAA" w14:textId="082D29B9" w:rsidR="008016FC" w:rsidRDefault="008016FC">
            <w:pPr>
              <w:rPr>
                <w:noProof/>
                <w:lang w:eastAsia="nl-NL"/>
              </w:rPr>
            </w:pPr>
            <w:r w:rsidRPr="4C5B3FB6">
              <w:t xml:space="preserve">Figuur </w:t>
            </w:r>
            <w:r w:rsidR="00284743">
              <w:t>2.1</w:t>
            </w:r>
            <w:r w:rsidRPr="4C5B3FB6">
              <w:t>b: Bladgroencellen in de mossoort Plagiomnium affine</w:t>
            </w:r>
            <w:r>
              <w:t>.</w:t>
            </w:r>
            <w:r w:rsidRPr="4C5B3FB6">
              <w:t xml:space="preserve"> </w:t>
            </w:r>
            <w:r>
              <w:t>E</w:t>
            </w:r>
            <w:r w:rsidRPr="4C5B3FB6">
              <w:t xml:space="preserve">lke groene stip </w:t>
            </w:r>
            <w:r>
              <w:t xml:space="preserve">heeft een diameter van </w:t>
            </w:r>
            <w:r w:rsidRPr="4C5B3FB6">
              <w:t>5 μm</w:t>
            </w:r>
            <w:r>
              <w:t>.</w:t>
            </w:r>
          </w:p>
        </w:tc>
        <w:tc>
          <w:tcPr>
            <w:tcW w:w="3490" w:type="dxa"/>
          </w:tcPr>
          <w:p w14:paraId="416FF2F8" w14:textId="7FC4FD6E" w:rsidR="008016FC" w:rsidRDefault="008016FC">
            <w:commentRangeStart w:id="56"/>
            <w:commentRangeStart w:id="57"/>
            <w:r w:rsidRPr="4C5B3FB6">
              <w:t xml:space="preserve">Figuur </w:t>
            </w:r>
            <w:r w:rsidR="00284743">
              <w:t>2.1</w:t>
            </w:r>
            <w:r w:rsidRPr="4C5B3FB6">
              <w:t>c: Een beerdiertje onder de microscoop</w:t>
            </w:r>
            <w:commentRangeEnd w:id="56"/>
            <w:r>
              <w:rPr>
                <w:rStyle w:val="CommentReference"/>
              </w:rPr>
              <w:commentReference w:id="56"/>
            </w:r>
            <w:commentRangeEnd w:id="57"/>
            <w:r>
              <w:rPr>
                <w:rStyle w:val="CommentReference"/>
              </w:rPr>
              <w:commentReference w:id="57"/>
            </w:r>
            <w:r w:rsidRPr="4C5B3FB6">
              <w:t xml:space="preserve"> (</w:t>
            </w:r>
            <w:r>
              <w:t xml:space="preserve">lengte </w:t>
            </w:r>
            <w:r w:rsidRPr="4C5B3FB6">
              <w:t>0.3 mm)</w:t>
            </w:r>
            <w:r>
              <w:t>.</w:t>
            </w:r>
          </w:p>
          <w:p w14:paraId="7EC8ED8E" w14:textId="77777777" w:rsidR="008016FC" w:rsidRDefault="008016FC">
            <w:pPr>
              <w:rPr>
                <w:noProof/>
                <w:lang w:eastAsia="nl-NL"/>
              </w:rPr>
            </w:pPr>
          </w:p>
        </w:tc>
      </w:tr>
    </w:tbl>
    <w:p w14:paraId="4AF25508" w14:textId="52FA89E4" w:rsidR="002E3619" w:rsidRDefault="008016FC" w:rsidP="00B8215B">
      <w:pPr>
        <w:spacing w:before="240"/>
      </w:pPr>
      <w:r>
        <w:t xml:space="preserve">Quantummechanica drukt een groot stempel op de wereld om je heen, ook al is dat niet altijd direct zichtbaar. Apparaten zoals een USB-stick, een laser en een </w:t>
      </w:r>
      <w:r w:rsidR="005C309F">
        <w:t>led</w:t>
      </w:r>
      <w:r>
        <w:t xml:space="preserve">-lamp zouden niet mogelijk zijn zonder quantummechanica. Bovendien komen we er meer en meer achter dat ook in biologische processen quantummechanica een belangrijke rol moet spelen. We weten vaak nog niet precies hoe, maar wel dat het zo is. Ondertussen wordt er hard gewerkt aan het ontwikkelen van nieuwe quantum technologieën. </w:t>
      </w:r>
    </w:p>
    <w:p w14:paraId="394433C6" w14:textId="64711077" w:rsidR="008016FC" w:rsidRDefault="008016FC" w:rsidP="002F098F">
      <w:r>
        <w:t xml:space="preserve">In deze module maak je kennis met een aantal voorbeelden van zowel oude als nieuwe quantumtechnologie. Daarbij wordt regelmatig de vergelijking gemaakt met de natuur of gebruik je technologie om de natuur beter te kunnen bestuderen. </w:t>
      </w:r>
      <w:r w:rsidR="002E3619">
        <w:t xml:space="preserve">Dit </w:t>
      </w:r>
      <w:r>
        <w:t xml:space="preserve">hoofdstuk </w:t>
      </w:r>
      <w:r w:rsidR="002E3619">
        <w:t>gaat over de vraag</w:t>
      </w:r>
      <w:r>
        <w:t>: wat is licht en hoe neem je het waar?</w:t>
      </w:r>
    </w:p>
    <w:tbl>
      <w:tblPr>
        <w:tblStyle w:val="Opdracht-achtergrond"/>
        <w:tblW w:w="0" w:type="auto"/>
        <w:tblLook w:val="04A0" w:firstRow="1" w:lastRow="0" w:firstColumn="1" w:lastColumn="0" w:noHBand="0" w:noVBand="1"/>
      </w:tblPr>
      <w:tblGrid>
        <w:gridCol w:w="9016"/>
      </w:tblGrid>
      <w:tr w:rsidR="001F11B0" w14:paraId="36EC75EF" w14:textId="77777777" w:rsidTr="001F11B0">
        <w:tc>
          <w:tcPr>
            <w:tcW w:w="9016" w:type="dxa"/>
          </w:tcPr>
          <w:p w14:paraId="22C7C594" w14:textId="77777777" w:rsidR="001F11B0" w:rsidRDefault="001F11B0" w:rsidP="00FA60EA">
            <w:pPr>
              <w:pStyle w:val="Heading3"/>
            </w:pPr>
            <w:bookmarkStart w:id="58" w:name="_Toc162000876"/>
            <w:r>
              <w:t>Nogmaals de bij</w:t>
            </w:r>
            <w:bookmarkEnd w:id="58"/>
          </w:p>
          <w:p w14:paraId="64F387BE" w14:textId="77777777" w:rsidR="001F11B0" w:rsidRDefault="001F11B0" w:rsidP="001F11B0">
            <w:r>
              <w:t>In hoofdstuk 1 heb je gezien dat bijen het elektrisch veld kunnen gebruiken om te navigeren en bloemen te herkennen. Zelf kun je ook de aanwezigheid van een elektrisch veld voelen maar je hebt geen zintuig dat erin is gespecialiseerd zoals een bij dat wel heeft.</w:t>
            </w:r>
          </w:p>
          <w:p w14:paraId="6DAB8114" w14:textId="77777777" w:rsidR="001F11B0" w:rsidRDefault="001F11B0" w:rsidP="00BA3D6C">
            <w:pPr>
              <w:pStyle w:val="ListParagraph"/>
              <w:numPr>
                <w:ilvl w:val="0"/>
                <w:numId w:val="9"/>
              </w:numPr>
            </w:pPr>
            <w:r>
              <w:t xml:space="preserve">Geef een reden waarom de bij een zintuig heeft ontwikkeld om nauwkeurig het elektrisch veld te kunnen bepalen </w:t>
            </w:r>
            <w:r w:rsidRPr="0054691E">
              <w:t>(</w:t>
            </w:r>
            <w:r>
              <w:t xml:space="preserve">en wij niet). </w:t>
            </w:r>
          </w:p>
          <w:p w14:paraId="5FAACFA2" w14:textId="6099EB5A" w:rsidR="001F11B0" w:rsidRDefault="001F11B0" w:rsidP="00BA3D6C">
            <w:pPr>
              <w:pStyle w:val="ListParagraph"/>
              <w:numPr>
                <w:ilvl w:val="0"/>
                <w:numId w:val="9"/>
              </w:numPr>
            </w:pPr>
            <w:r>
              <w:t>Leg uit met welk biologisch proces de ontwikkeling van verschillende zintuigen samenhangt.</w:t>
            </w:r>
          </w:p>
        </w:tc>
      </w:tr>
    </w:tbl>
    <w:p w14:paraId="79284F6F" w14:textId="57F284B1" w:rsidR="007D7A98" w:rsidRDefault="007D7A98" w:rsidP="00492764">
      <w:pPr>
        <w:pStyle w:val="NoSpacing"/>
      </w:pPr>
    </w:p>
    <w:p w14:paraId="60D3165C" w14:textId="73E20B61" w:rsidR="00F3321D" w:rsidRDefault="00F3321D" w:rsidP="002F098F">
      <w:r>
        <w:t xml:space="preserve">De haartjes van de bij gaan bewegen door de invloed van geladen deeltjes die (op afstand) een elektrisch veld veroorzaken. Om een beweging in gang te zetten is een energieomzetting nodig: de energie die zit opgeslagen in het elektrisch veld wordt omgezet in bewegingsenergie van de haartjes. Je kunt die energie transporteren van A naar B. </w:t>
      </w:r>
      <w:r w:rsidR="007A1962">
        <w:t>Dat</w:t>
      </w:r>
      <w:r>
        <w:t xml:space="preserve"> gebeurt via een verschijnsel waar je al enigszins bekend mee bent uit het dagelijks leven:</w:t>
      </w:r>
      <w:r w:rsidDel="00B2765F">
        <w:t xml:space="preserve"> </w:t>
      </w:r>
      <w:r>
        <w:t>licht.</w:t>
      </w:r>
    </w:p>
    <w:p w14:paraId="58E1CDA5" w14:textId="70108E4F" w:rsidR="006B7ABF" w:rsidRDefault="00764BD0" w:rsidP="002F098F">
      <w:r>
        <w:lastRenderedPageBreak/>
        <w:t xml:space="preserve">De natuur heeft vele verschillende manieren gevonden om dat licht waar te nemen. Kijk daarover </w:t>
      </w:r>
      <w:r w:rsidR="00EA6CFA">
        <w:t>onderstaande</w:t>
      </w:r>
      <w:r>
        <w:t xml:space="preserve"> video. </w:t>
      </w:r>
      <w:commentRangeStart w:id="59"/>
      <w:r w:rsidR="00EA6CFA">
        <w:t xml:space="preserve">Later in dit hoofdstuk </w:t>
      </w:r>
      <w:r w:rsidR="00483D67">
        <w:t>bekijk je de ogen van een van de dieren uit de video</w:t>
      </w:r>
      <w:r w:rsidR="00EA6CFA">
        <w:t>.</w:t>
      </w:r>
      <w:commentRangeEnd w:id="59"/>
      <w:r w:rsidR="002537AF">
        <w:rPr>
          <w:rStyle w:val="CommentReference"/>
        </w:rPr>
        <w:commentReference w:id="59"/>
      </w:r>
    </w:p>
    <w:p w14:paraId="5CC1437B" w14:textId="4A969D8F" w:rsidR="006B7ABF" w:rsidRPr="006B7ABF" w:rsidRDefault="00EA6CFA" w:rsidP="002F098F">
      <w:pPr>
        <w:rPr>
          <w:lang w:val="en-GB"/>
        </w:rPr>
      </w:pPr>
      <w:r>
        <w:rPr>
          <w:noProof/>
          <w:lang w:val="en-GB"/>
        </w:rPr>
        <w:drawing>
          <wp:inline distT="0" distB="0" distL="0" distR="0" wp14:anchorId="0F274ADF" wp14:editId="38747364">
            <wp:extent cx="4572000" cy="3429000"/>
            <wp:effectExtent l="0" t="0" r="0" b="0"/>
            <wp:docPr id="165952324" name="Video 165952324" descr="The Amazing Ways Animals See the World">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2324" name="Video 1" descr="The Amazing Ways Animals See the World">
                      <a:hlinkClick r:id="rId44"/>
                    </pic:cNvPr>
                    <pic:cNvPicPr/>
                  </pic:nvPicPr>
                  <pic:blipFill>
                    <a:blip r:embed="rId4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LIfKk37bkyk?feature=oembed&quot; frameborder=&quot;0&quot; allow=&quot;accelerometer; autoplay; clipboard-write; encrypted-media; gyroscope; picture-in-picture; web-share&quot; allowfullscreen=&quot;&quot; title=&quot;The Amazing Ways Animals See the World&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6BE349FC" w14:textId="67DD9A0D" w:rsidR="006B6008" w:rsidRDefault="006B6008" w:rsidP="006B6008">
      <w:pPr>
        <w:pStyle w:val="Heading2"/>
      </w:pPr>
      <w:bookmarkStart w:id="60" w:name="_Toc165031829"/>
      <w:r>
        <w:t xml:space="preserve">Licht: </w:t>
      </w:r>
      <w:commentRangeStart w:id="61"/>
      <w:r>
        <w:t>Kleur</w:t>
      </w:r>
      <w:commentRangeEnd w:id="61"/>
      <w:r>
        <w:rPr>
          <w:rStyle w:val="CommentReference"/>
          <w:rFonts w:asciiTheme="minorHAnsi" w:eastAsiaTheme="minorHAnsi" w:hAnsiTheme="minorHAnsi" w:cstheme="minorBidi"/>
          <w:color w:val="auto"/>
        </w:rPr>
        <w:commentReference w:id="61"/>
      </w:r>
      <w:r>
        <w:t>, golflengte en frequentie</w:t>
      </w:r>
      <w:bookmarkEnd w:id="60"/>
    </w:p>
    <w:p w14:paraId="0E0B2868" w14:textId="77777777" w:rsidR="00532B55" w:rsidRDefault="003A62BB" w:rsidP="006B6008">
      <w:r>
        <w:t>In de komende paragrafen ga je verder onderzoeken wat licht en kleur zijn en hoe we licht kunnen waarnemen, maken en meten. Daar</w:t>
      </w:r>
      <w:r w:rsidR="007F3924">
        <w:t xml:space="preserve">voor is het handig </w:t>
      </w:r>
      <w:r w:rsidR="00532B55">
        <w:t xml:space="preserve">eerst wat meer te weten over wat licht eigenlijk is. </w:t>
      </w:r>
    </w:p>
    <w:p w14:paraId="203FBB7C" w14:textId="092EDA1F" w:rsidR="00C009A4" w:rsidRDefault="00532B55" w:rsidP="006B6008">
      <w:r>
        <w:t xml:space="preserve">In figuur 2.2 zie je een deel van een regenboog. Licht van de zon wordt door regendruppels </w:t>
      </w:r>
      <w:r w:rsidR="00827AD4">
        <w:t>uit elkaar getrokken in verschillende kleuren. D</w:t>
      </w:r>
      <w:r w:rsidR="002824C3">
        <w:t xml:space="preserve">at verloop van kleuren wordt een spectrum genoemd. </w:t>
      </w:r>
      <w:r w:rsidR="00C54F39">
        <w:t>De volgorde</w:t>
      </w:r>
      <w:r w:rsidR="00F36627">
        <w:t xml:space="preserve"> </w:t>
      </w:r>
      <w:r w:rsidR="00C54F39">
        <w:t>waarin het witte licht van de zon uiteenvalt is altijd hetzelfde</w:t>
      </w:r>
      <w:r w:rsidR="00F36627">
        <w:t>.</w:t>
      </w:r>
    </w:p>
    <w:p w14:paraId="38D1F4C1" w14:textId="0D6E795C" w:rsidR="0047057F" w:rsidRPr="00E1348C" w:rsidRDefault="0047057F" w:rsidP="0047057F">
      <w:r>
        <w:rPr>
          <w:noProof/>
          <w:lang w:eastAsia="nl-NL"/>
        </w:rPr>
        <w:drawing>
          <wp:inline distT="0" distB="0" distL="0" distR="0" wp14:anchorId="69A75306" wp14:editId="5328EEE3">
            <wp:extent cx="3600000" cy="2684744"/>
            <wp:effectExtent l="0" t="0" r="635" b="1905"/>
            <wp:docPr id="2039805980" name="Picture 2039805980" descr="A rainbow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ainbow over a field&#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2886" t="24609" r="15012" b="17162"/>
                    <a:stretch/>
                  </pic:blipFill>
                  <pic:spPr bwMode="auto">
                    <a:xfrm flipH="1">
                      <a:off x="0" y="0"/>
                      <a:ext cx="3600000" cy="2684744"/>
                    </a:xfrm>
                    <a:prstGeom prst="rect">
                      <a:avLst/>
                    </a:prstGeom>
                    <a:noFill/>
                    <a:ln>
                      <a:noFill/>
                    </a:ln>
                    <a:extLst>
                      <a:ext uri="{53640926-AAD7-44D8-BBD7-CCE9431645EC}">
                        <a14:shadowObscured xmlns:a14="http://schemas.microsoft.com/office/drawing/2010/main"/>
                      </a:ext>
                    </a:extLst>
                  </pic:spPr>
                </pic:pic>
              </a:graphicData>
            </a:graphic>
          </wp:inline>
        </w:drawing>
      </w:r>
      <w:r w:rsidRPr="00E1348C">
        <w:br/>
      </w:r>
      <w:commentRangeStart w:id="62"/>
      <w:r w:rsidRPr="00E1348C">
        <w:t>Figuur 2.2 R</w:t>
      </w:r>
      <w:r w:rsidR="00E1348C" w:rsidRPr="00E1348C">
        <w:t xml:space="preserve">egenboog </w:t>
      </w:r>
      <w:r w:rsidR="00E1348C">
        <w:t xml:space="preserve">na een storm </w:t>
      </w:r>
      <w:r w:rsidRPr="00E1348C">
        <w:t>door Ben Njeri</w:t>
      </w:r>
      <w:commentRangeEnd w:id="62"/>
      <w:r>
        <w:rPr>
          <w:rStyle w:val="CommentReference"/>
        </w:rPr>
        <w:commentReference w:id="62"/>
      </w:r>
      <w:r w:rsidR="0038334C" w:rsidRPr="00E1348C">
        <w:t xml:space="preserve"> </w:t>
      </w:r>
    </w:p>
    <w:p w14:paraId="4622FA9F" w14:textId="77777777" w:rsidR="009C36AD" w:rsidRDefault="00C009A4" w:rsidP="00C009A4">
      <w:commentRangeStart w:id="63"/>
      <w:commentRangeEnd w:id="63"/>
      <w:r>
        <w:rPr>
          <w:rStyle w:val="CommentReference"/>
        </w:rPr>
        <w:commentReference w:id="63"/>
      </w:r>
    </w:p>
    <w:tbl>
      <w:tblPr>
        <w:tblStyle w:val="Opdracht-achtergrond"/>
        <w:tblW w:w="0" w:type="auto"/>
        <w:tblLook w:val="04A0" w:firstRow="1" w:lastRow="0" w:firstColumn="1" w:lastColumn="0" w:noHBand="0" w:noVBand="1"/>
      </w:tblPr>
      <w:tblGrid>
        <w:gridCol w:w="9016"/>
      </w:tblGrid>
      <w:tr w:rsidR="009C36AD" w14:paraId="5C18244A" w14:textId="77777777" w:rsidTr="009C36AD">
        <w:tc>
          <w:tcPr>
            <w:tcW w:w="9016" w:type="dxa"/>
          </w:tcPr>
          <w:p w14:paraId="7154B329" w14:textId="77777777" w:rsidR="009C36AD" w:rsidRPr="0059392D" w:rsidRDefault="009C36AD" w:rsidP="00FA60EA">
            <w:pPr>
              <w:pStyle w:val="Heading3"/>
            </w:pPr>
            <w:bookmarkStart w:id="64" w:name="_Toc162000877"/>
            <w:r>
              <w:lastRenderedPageBreak/>
              <w:t>K</w:t>
            </w:r>
            <w:r w:rsidRPr="0059392D">
              <w:t>leuren van d</w:t>
            </w:r>
            <w:r>
              <w:t>e regenboog</w:t>
            </w:r>
            <w:bookmarkEnd w:id="64"/>
          </w:p>
          <w:p w14:paraId="596A1EC2" w14:textId="77777777" w:rsidR="009C36AD" w:rsidRDefault="009C36AD" w:rsidP="009C36AD">
            <w:r w:rsidRPr="001B07A1">
              <w:t>De regenboog wordt traditioneel v</w:t>
            </w:r>
            <w:r>
              <w:t>erdeeld in zeven kleuren. Welke kleuren zijn dat? Neem de volgende zin over in je schrift en vul hem met behulp van figuur 2.2 aan:</w:t>
            </w:r>
          </w:p>
          <w:p w14:paraId="5440FC33" w14:textId="572AE3D9" w:rsidR="009C36AD" w:rsidRDefault="009C36AD" w:rsidP="009C36AD">
            <w:r>
              <w:t>“De zeven kleuren van de regenboog van buiten naar binnen zijn achtereenvolgens: …”</w:t>
            </w:r>
          </w:p>
        </w:tc>
      </w:tr>
    </w:tbl>
    <w:p w14:paraId="295FE96D" w14:textId="26D7F6C7" w:rsidR="00C009A4" w:rsidRDefault="00C009A4" w:rsidP="00492764">
      <w:pPr>
        <w:pStyle w:val="NoSpacing"/>
      </w:pPr>
    </w:p>
    <w:p w14:paraId="6827820B" w14:textId="59F1CCF6" w:rsidR="00C009A4" w:rsidRDefault="008F003F" w:rsidP="006B6008">
      <w:r>
        <w:t xml:space="preserve">Met licht bedoelen we meestal </w:t>
      </w:r>
      <w:r>
        <w:rPr>
          <w:i/>
          <w:iCs/>
        </w:rPr>
        <w:t xml:space="preserve">zichtbaar </w:t>
      </w:r>
      <w:r>
        <w:t xml:space="preserve">licht. </w:t>
      </w:r>
      <w:r w:rsidR="00CE1315">
        <w:t xml:space="preserve">Licht ontstaat door een </w:t>
      </w:r>
      <w:r w:rsidR="007635A7">
        <w:t>regelmatige</w:t>
      </w:r>
      <w:r w:rsidR="00CE1315">
        <w:t xml:space="preserve"> verstoring in het elektrisch veld. </w:t>
      </w:r>
      <w:r w:rsidR="006C4508">
        <w:t xml:space="preserve">Een bij kan bijvoorbeeld ook een </w:t>
      </w:r>
      <w:r w:rsidR="00E46C71">
        <w:t xml:space="preserve">willekeurige </w:t>
      </w:r>
      <w:r w:rsidR="006C4508">
        <w:t xml:space="preserve">verstoring in het elektrisch veld waarnemen, maar dat </w:t>
      </w:r>
      <w:r w:rsidR="0012682F">
        <w:t xml:space="preserve">is een ander soort die we geen licht zouden noemen. </w:t>
      </w:r>
      <w:r w:rsidR="000453E8">
        <w:t xml:space="preserve">Die </w:t>
      </w:r>
      <w:r w:rsidR="00E46C71">
        <w:rPr>
          <w:i/>
          <w:iCs/>
        </w:rPr>
        <w:t>regelmatige</w:t>
      </w:r>
      <w:r w:rsidR="000453E8">
        <w:t xml:space="preserve"> verstoring wordt </w:t>
      </w:r>
      <w:r w:rsidR="00CE1315">
        <w:t>elektromagnetisch</w:t>
      </w:r>
      <w:r w:rsidR="00CD71C5">
        <w:t>e straling genoemd. Naast zichtbaar licht zijn er</w:t>
      </w:r>
      <w:r w:rsidR="00D84E47">
        <w:t xml:space="preserve"> ook</w:t>
      </w:r>
      <w:r w:rsidR="00CD71C5">
        <w:t xml:space="preserve"> vormen van elektromagnetische straling</w:t>
      </w:r>
      <w:r w:rsidR="00D84E47">
        <w:t xml:space="preserve"> die niet zichtbaar zijn voor mensen</w:t>
      </w:r>
      <w:r w:rsidR="00CD71C5">
        <w:t>. Als we ze wel zouden kunnen zien, dan zou je in figuur 2.2 ultraviolet links van</w:t>
      </w:r>
      <w:r w:rsidR="00BD262E">
        <w:t xml:space="preserve"> de regenboog nog</w:t>
      </w:r>
      <w:r w:rsidR="00CD71C5">
        <w:t xml:space="preserve"> violet zien en infrarood rechts van rood.</w:t>
      </w:r>
    </w:p>
    <w:p w14:paraId="0C41FF80" w14:textId="4B22CBAD" w:rsidR="002D2EF9" w:rsidRDefault="00E637C7" w:rsidP="006B6008">
      <w:pPr>
        <w:rPr>
          <w:rFonts w:eastAsiaTheme="minorEastAsia"/>
        </w:rPr>
      </w:pPr>
      <w:r>
        <w:t>Dat d</w:t>
      </w:r>
      <w:r w:rsidR="002D2EF9">
        <w:t xml:space="preserve">e verstoring in het elektrische veld </w:t>
      </w:r>
      <w:r>
        <w:t xml:space="preserve">regelmatig is betekent dat het een </w:t>
      </w:r>
      <w:r w:rsidR="00254613">
        <w:t>bepaalde frequentie</w:t>
      </w:r>
      <w:r w:rsidR="00EA55D7">
        <w:t xml:space="preserve"> heeft</w:t>
      </w:r>
      <w:r w:rsidR="00254613">
        <w:t xml:space="preserve">: het aantal keer dat het veld per seconde </w:t>
      </w:r>
      <w:r w:rsidR="00567598">
        <w:t>verandert.</w:t>
      </w:r>
      <w:r w:rsidR="00254613">
        <w:t xml:space="preserve"> </w:t>
      </w:r>
      <w:r w:rsidR="00567598">
        <w:t>Voor de grootheid f</w:t>
      </w:r>
      <w:r w:rsidR="00254613">
        <w:t xml:space="preserve">requentie </w:t>
      </w:r>
      <w:r w:rsidR="00567598">
        <w:t xml:space="preserve">wordt de letter </w:t>
      </w:r>
      <w:r w:rsidR="00567598" w:rsidRPr="00567598">
        <w:rPr>
          <w:i/>
          <w:iCs/>
        </w:rPr>
        <w:t>f</w:t>
      </w:r>
      <w:r w:rsidR="00567598">
        <w:t xml:space="preserve"> gebruikt en je meet het in de eenheid hertz, afgekort met Hz. De hertz is gelijk aan de eenheid ‘per seconde’, dus Hz = </w:t>
      </w:r>
      <m:oMath>
        <m:f>
          <m:fPr>
            <m:ctrlPr>
              <w:rPr>
                <w:rFonts w:ascii="Cambria Math" w:hAnsi="Cambria Math"/>
                <w:i/>
              </w:rPr>
            </m:ctrlPr>
          </m:fPr>
          <m:num>
            <m:r>
              <w:rPr>
                <w:rFonts w:ascii="Cambria Math" w:hAnsi="Cambria Math"/>
              </w:rPr>
              <m:t>1</m:t>
            </m:r>
          </m:num>
          <m:den>
            <m:r>
              <m:rPr>
                <m:sty m:val="p"/>
              </m:rPr>
              <w:rPr>
                <w:rFonts w:ascii="Cambria Math" w:hAnsi="Cambria Math"/>
              </w:rPr>
              <m:t>”</m:t>
            </m:r>
            <m:r>
              <w:rPr>
                <w:rFonts w:ascii="Cambria Math" w:hAnsi="Cambria Math"/>
              </w:rPr>
              <m:t>s</m:t>
            </m:r>
          </m:den>
        </m:f>
        <m:r>
          <w:rPr>
            <w:rFonts w:ascii="Cambria Math" w:hAnsi="Cambria Math"/>
          </w:rPr>
          <m:t xml:space="preserve">” </m:t>
        </m:r>
      </m:oMath>
      <w:r w:rsidR="001B42AE">
        <w:rPr>
          <w:rFonts w:eastAsiaTheme="minorEastAsia"/>
        </w:rPr>
        <w:t xml:space="preserve">. Elke kleur heeft zo een andere frequentie. </w:t>
      </w:r>
      <w:r w:rsidR="00096CAC">
        <w:rPr>
          <w:rFonts w:eastAsiaTheme="minorEastAsia"/>
        </w:rPr>
        <w:t xml:space="preserve">Rood licht heeft bijvoorbeeld een frequentie van </w:t>
      </w:r>
      <w:r w:rsidR="007B4D0A">
        <w:rPr>
          <w:rFonts w:eastAsiaTheme="minorEastAsia"/>
        </w:rPr>
        <w:t>rond de</w:t>
      </w:r>
      <w:r w:rsidR="00096CAC">
        <w:rPr>
          <w:rFonts w:eastAsiaTheme="minorEastAsia"/>
        </w:rPr>
        <w:t xml:space="preserve"> </w:t>
      </w:r>
      <w:r w:rsidR="000216CD">
        <w:rPr>
          <w:rFonts w:eastAsiaTheme="minorEastAsia"/>
        </w:rPr>
        <w:t>4,4</w:t>
      </w:r>
      <w:r w:rsidR="000216CD">
        <w:rPr>
          <w:rFonts w:eastAsiaTheme="minorEastAsia" w:cstheme="minorHAnsi"/>
        </w:rPr>
        <w:t>·</w:t>
      </w:r>
      <w:r w:rsidR="000216CD">
        <w:rPr>
          <w:rFonts w:eastAsiaTheme="minorEastAsia"/>
        </w:rPr>
        <w:t>10</w:t>
      </w:r>
      <w:r w:rsidR="004F1667">
        <w:rPr>
          <w:rFonts w:eastAsiaTheme="minorEastAsia"/>
          <w:vertAlign w:val="superscript"/>
        </w:rPr>
        <w:t>12</w:t>
      </w:r>
      <w:r w:rsidR="004F1667">
        <w:rPr>
          <w:rFonts w:eastAsiaTheme="minorEastAsia"/>
        </w:rPr>
        <w:t xml:space="preserve"> Hz.</w:t>
      </w:r>
      <w:r w:rsidR="007B4D0A">
        <w:rPr>
          <w:rFonts w:eastAsiaTheme="minorEastAsia"/>
        </w:rPr>
        <w:t xml:space="preserve"> Vergelijk die frequentie maar eens met je hartslag: in rust zo’n </w:t>
      </w:r>
      <w:r w:rsidR="006A575E">
        <w:rPr>
          <w:rFonts w:eastAsiaTheme="minorEastAsia"/>
        </w:rPr>
        <w:t>60 Hz.</w:t>
      </w:r>
    </w:p>
    <w:p w14:paraId="0C088F56" w14:textId="0C2D0BE7" w:rsidR="003F12A0" w:rsidRDefault="00F839DB" w:rsidP="006B6008">
      <w:pPr>
        <w:rPr>
          <w:rFonts w:eastAsiaTheme="minorEastAsia"/>
        </w:rPr>
      </w:pPr>
      <w:r>
        <w:rPr>
          <w:rFonts w:eastAsiaTheme="minorEastAsia"/>
        </w:rPr>
        <w:t xml:space="preserve">Het bijzondere van elektromagnetische straling is dat de trilling zich </w:t>
      </w:r>
      <w:r w:rsidR="00744178">
        <w:rPr>
          <w:rFonts w:eastAsiaTheme="minorEastAsia"/>
        </w:rPr>
        <w:t xml:space="preserve">altijd </w:t>
      </w:r>
      <w:r>
        <w:rPr>
          <w:rFonts w:eastAsiaTheme="minorEastAsia"/>
        </w:rPr>
        <w:t xml:space="preserve">voortplant </w:t>
      </w:r>
      <w:r w:rsidR="00744178">
        <w:rPr>
          <w:rFonts w:eastAsiaTheme="minorEastAsia"/>
        </w:rPr>
        <w:t xml:space="preserve">met de lichtsnelheid: </w:t>
      </w:r>
      <w:r w:rsidR="00744178">
        <w:rPr>
          <w:rFonts w:eastAsiaTheme="minorEastAsia"/>
          <w:i/>
          <w:iCs/>
        </w:rPr>
        <w:t>v</w:t>
      </w:r>
      <w:r w:rsidR="00744178">
        <w:rPr>
          <w:rFonts w:eastAsiaTheme="minorEastAsia"/>
        </w:rPr>
        <w:t xml:space="preserve"> = </w:t>
      </w:r>
      <w:r w:rsidR="00744178">
        <w:rPr>
          <w:rFonts w:eastAsiaTheme="minorEastAsia"/>
          <w:i/>
          <w:iCs/>
        </w:rPr>
        <w:t>c</w:t>
      </w:r>
      <w:r w:rsidR="00744178">
        <w:rPr>
          <w:rFonts w:eastAsiaTheme="minorEastAsia"/>
        </w:rPr>
        <w:t xml:space="preserve"> = 3,0</w:t>
      </w:r>
      <w:r w:rsidR="00744178">
        <w:rPr>
          <w:rFonts w:eastAsiaTheme="minorEastAsia" w:cstheme="minorHAnsi"/>
        </w:rPr>
        <w:t>·</w:t>
      </w:r>
      <w:r w:rsidR="00744178">
        <w:rPr>
          <w:rFonts w:eastAsiaTheme="minorEastAsia"/>
        </w:rPr>
        <w:t>10</w:t>
      </w:r>
      <w:r w:rsidR="00744178">
        <w:rPr>
          <w:rFonts w:eastAsiaTheme="minorEastAsia"/>
          <w:vertAlign w:val="superscript"/>
        </w:rPr>
        <w:t>8</w:t>
      </w:r>
      <w:r w:rsidR="00744178">
        <w:rPr>
          <w:rFonts w:eastAsiaTheme="minorEastAsia"/>
        </w:rPr>
        <w:t xml:space="preserve"> m/s. </w:t>
      </w:r>
      <w:r w:rsidR="00D15FE9">
        <w:rPr>
          <w:rFonts w:eastAsiaTheme="minorEastAsia"/>
        </w:rPr>
        <w:t xml:space="preserve">Doordat </w:t>
      </w:r>
      <w:r w:rsidR="00017029">
        <w:rPr>
          <w:rFonts w:eastAsiaTheme="minorEastAsia"/>
        </w:rPr>
        <w:t>de trilling zich voortplant ontstaat er een golflengte. Je kunt dat vergelijken met wat er in een heel lang touw gebeurt dat je aan een kant regelmatig op en neer beweegt</w:t>
      </w:r>
      <w:r w:rsidR="003F12A0">
        <w:rPr>
          <w:rFonts w:eastAsiaTheme="minorEastAsia"/>
        </w:rPr>
        <w:t>:</w:t>
      </w:r>
      <w:r w:rsidR="00017029">
        <w:rPr>
          <w:rFonts w:eastAsiaTheme="minorEastAsia"/>
        </w:rPr>
        <w:t xml:space="preserve"> een trilling</w:t>
      </w:r>
      <w:r w:rsidR="003F12A0">
        <w:rPr>
          <w:rFonts w:eastAsiaTheme="minorEastAsia"/>
        </w:rPr>
        <w:t xml:space="preserve"> (figuur 2.3)</w:t>
      </w:r>
      <w:r w:rsidR="00017029">
        <w:rPr>
          <w:rFonts w:eastAsiaTheme="minorEastAsia"/>
        </w:rPr>
        <w:t xml:space="preserve">. </w:t>
      </w:r>
      <w:r w:rsidR="0064453A">
        <w:rPr>
          <w:rFonts w:eastAsiaTheme="minorEastAsia"/>
        </w:rPr>
        <w:t xml:space="preserve">Die trilling zal zich ook door het touw verplaatsen. Maar niet elk punt op het touw trilt op het zelfde moment in dezelfde richting. Er zit een vertraging in. Door die vertraging </w:t>
      </w:r>
      <w:r w:rsidR="001C4143">
        <w:rPr>
          <w:rFonts w:eastAsiaTheme="minorEastAsia"/>
        </w:rPr>
        <w:t xml:space="preserve">ontstaat er </w:t>
      </w:r>
      <w:r w:rsidR="0064453A">
        <w:rPr>
          <w:rFonts w:eastAsiaTheme="minorEastAsia"/>
        </w:rPr>
        <w:t xml:space="preserve">een golf </w:t>
      </w:r>
      <w:r w:rsidR="001C4143">
        <w:rPr>
          <w:rFonts w:eastAsiaTheme="minorEastAsia"/>
        </w:rPr>
        <w:t xml:space="preserve">in het touw. De lengte van één zo’n golf heet een golflengte. Voor </w:t>
      </w:r>
      <w:r w:rsidR="00054120">
        <w:rPr>
          <w:rFonts w:eastAsiaTheme="minorEastAsia"/>
        </w:rPr>
        <w:t xml:space="preserve">de grootheid golflengte wordt de Griekse letter </w:t>
      </w:r>
      <w:r w:rsidR="00054120">
        <w:rPr>
          <w:rFonts w:eastAsiaTheme="minorEastAsia" w:cstheme="minorHAnsi"/>
        </w:rPr>
        <w:t>λ</w:t>
      </w:r>
      <w:r w:rsidR="00054120">
        <w:rPr>
          <w:rFonts w:eastAsiaTheme="minorEastAsia"/>
        </w:rPr>
        <w:t xml:space="preserve"> gebruikt</w:t>
      </w:r>
      <w:r w:rsidR="00FA4114">
        <w:rPr>
          <w:rFonts w:eastAsiaTheme="minorEastAsia"/>
        </w:rPr>
        <w:t xml:space="preserve"> (spreek uit</w:t>
      </w:r>
      <w:r w:rsidR="00822C7D">
        <w:rPr>
          <w:rFonts w:eastAsiaTheme="minorEastAsia"/>
        </w:rPr>
        <w:t>:</w:t>
      </w:r>
      <w:r w:rsidR="00FA4114">
        <w:rPr>
          <w:rFonts w:eastAsiaTheme="minorEastAsia"/>
        </w:rPr>
        <w:t xml:space="preserve"> lambda)</w:t>
      </w:r>
      <w:r w:rsidR="00054120">
        <w:rPr>
          <w:rFonts w:eastAsiaTheme="minorEastAsia"/>
        </w:rPr>
        <w:t>. De eenheid is de meter. De golflengte is gelijk aan de afstand die</w:t>
      </w:r>
      <w:r w:rsidR="00E665FD">
        <w:rPr>
          <w:rFonts w:eastAsiaTheme="minorEastAsia"/>
        </w:rPr>
        <w:t xml:space="preserve"> het licht in één trilling aflegt. </w:t>
      </w:r>
    </w:p>
    <w:p w14:paraId="62887EAC" w14:textId="02DB4D5F" w:rsidR="003F12A0" w:rsidRDefault="003F12A0" w:rsidP="006B6008">
      <w:pPr>
        <w:rPr>
          <w:rFonts w:eastAsiaTheme="minorEastAsia"/>
        </w:rPr>
      </w:pPr>
      <w:r>
        <w:rPr>
          <w:noProof/>
        </w:rPr>
        <w:drawing>
          <wp:inline distT="0" distB="0" distL="0" distR="0" wp14:anchorId="4E96B14E" wp14:editId="516373F2">
            <wp:extent cx="5731510" cy="2232025"/>
            <wp:effectExtent l="0" t="0" r="2540" b="0"/>
            <wp:docPr id="1331144688" name="Picture 1331144688" descr="General Wave Properties – Rope Wave | Evan's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eneral Wave Properties – Rope Wave | Evan's Spa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232025"/>
                    </a:xfrm>
                    <a:prstGeom prst="rect">
                      <a:avLst/>
                    </a:prstGeom>
                    <a:noFill/>
                    <a:ln>
                      <a:noFill/>
                    </a:ln>
                  </pic:spPr>
                </pic:pic>
              </a:graphicData>
            </a:graphic>
          </wp:inline>
        </w:drawing>
      </w:r>
    </w:p>
    <w:p w14:paraId="4FF859E7" w14:textId="0DFE7943" w:rsidR="003F12A0" w:rsidRPr="00831294" w:rsidRDefault="003F12A0" w:rsidP="006B6008">
      <w:pPr>
        <w:rPr>
          <w:rFonts w:eastAsiaTheme="minorEastAsia"/>
        </w:rPr>
      </w:pPr>
      <w:r>
        <w:rPr>
          <w:rFonts w:eastAsiaTheme="minorEastAsia"/>
        </w:rPr>
        <w:t>Figuur 2.3: Een trilling plant zich voort in een touw.</w:t>
      </w:r>
      <w:r w:rsidR="00831294">
        <w:rPr>
          <w:rFonts w:eastAsiaTheme="minorEastAsia"/>
        </w:rPr>
        <w:t xml:space="preserve"> </w:t>
      </w:r>
      <w:r w:rsidR="00831294" w:rsidRPr="00831294">
        <w:rPr>
          <w:rFonts w:eastAsiaTheme="minorEastAsia"/>
        </w:rPr>
        <w:t xml:space="preserve">(Bron: </w:t>
      </w:r>
      <w:hyperlink r:id="rId48" w:history="1">
        <w:r w:rsidR="00831294" w:rsidRPr="00831294">
          <w:rPr>
            <w:rStyle w:val="Hyperlink"/>
            <w:rFonts w:eastAsiaTheme="minorEastAsia"/>
          </w:rPr>
          <w:t>https://evantoh23.wordpress.com/2011/07/29/general-wave-properties-rope-wave/</w:t>
        </w:r>
      </w:hyperlink>
      <w:r w:rsidR="00831294" w:rsidRPr="00831294">
        <w:rPr>
          <w:rFonts w:eastAsiaTheme="minorEastAsia"/>
        </w:rPr>
        <w:t>, rechten</w:t>
      </w:r>
      <w:r w:rsidR="00831294">
        <w:rPr>
          <w:rFonts w:eastAsiaTheme="minorEastAsia"/>
        </w:rPr>
        <w:t xml:space="preserve"> onbekend)</w:t>
      </w:r>
    </w:p>
    <w:p w14:paraId="7ACCCBF4" w14:textId="2C728B33" w:rsidR="006A575E" w:rsidRDefault="004942B6" w:rsidP="006B6008">
      <w:pPr>
        <w:rPr>
          <w:rFonts w:eastAsiaTheme="minorEastAsia"/>
        </w:rPr>
      </w:pPr>
      <w:r>
        <w:rPr>
          <w:rFonts w:eastAsiaTheme="minorEastAsia"/>
        </w:rPr>
        <w:t>T</w:t>
      </w:r>
      <w:r w:rsidR="00E665FD">
        <w:rPr>
          <w:rFonts w:eastAsiaTheme="minorEastAsia"/>
        </w:rPr>
        <w:t>ussen golflengte, frequentie en lichtsnelheid</w:t>
      </w:r>
      <w:r>
        <w:rPr>
          <w:rFonts w:eastAsiaTheme="minorEastAsia"/>
        </w:rPr>
        <w:t xml:space="preserve"> geldt nu het volgende verband:</w:t>
      </w:r>
    </w:p>
    <w:p w14:paraId="68171689" w14:textId="392080A6" w:rsidR="00E665FD" w:rsidRDefault="00E665FD" w:rsidP="006B6008">
      <w:pPr>
        <w:rPr>
          <w:rFonts w:eastAsiaTheme="minorEastAsia"/>
        </w:rPr>
      </w:pPr>
      <m:oMathPara>
        <m:oMath>
          <m:r>
            <w:rPr>
              <w:rFonts w:ascii="Cambria Math" w:eastAsiaTheme="minorEastAsia" w:hAnsi="Cambria Math"/>
            </w:rPr>
            <m:t>λ∙f=c</m:t>
          </m:r>
        </m:oMath>
      </m:oMathPara>
    </w:p>
    <w:p w14:paraId="4E670F94" w14:textId="68F7C332" w:rsidR="00054120" w:rsidRDefault="00E665FD" w:rsidP="006B6008">
      <w:r>
        <w:lastRenderedPageBreak/>
        <w:t>Met deze formule kun je de frequentie van rood licht omrekenen naar een golflengte.</w:t>
      </w:r>
    </w:p>
    <w:tbl>
      <w:tblPr>
        <w:tblStyle w:val="Opdracht-achtergrond"/>
        <w:tblW w:w="0" w:type="auto"/>
        <w:tblLook w:val="04A0" w:firstRow="1" w:lastRow="0" w:firstColumn="1" w:lastColumn="0" w:noHBand="0" w:noVBand="1"/>
      </w:tblPr>
      <w:tblGrid>
        <w:gridCol w:w="9016"/>
      </w:tblGrid>
      <w:tr w:rsidR="009C36AD" w14:paraId="24C54107" w14:textId="77777777" w:rsidTr="009C36AD">
        <w:tc>
          <w:tcPr>
            <w:tcW w:w="9016" w:type="dxa"/>
          </w:tcPr>
          <w:p w14:paraId="5240CE86" w14:textId="68814732" w:rsidR="009C36AD" w:rsidRDefault="00E14A46" w:rsidP="00FA60EA">
            <w:pPr>
              <w:pStyle w:val="Heading3"/>
            </w:pPr>
            <w:bookmarkStart w:id="65" w:name="_Toc162000878"/>
            <w:r>
              <w:t>Golfsnelheid, g</w:t>
            </w:r>
            <w:r w:rsidR="009C36AD">
              <w:t>olflengte en frequentie</w:t>
            </w:r>
            <w:bookmarkEnd w:id="65"/>
          </w:p>
          <w:p w14:paraId="6C51A020" w14:textId="7D6E5E57" w:rsidR="00E14A46" w:rsidRDefault="00B6396B" w:rsidP="009C36AD">
            <w:r>
              <w:t xml:space="preserve">Elektromagnetische straling </w:t>
            </w:r>
            <w:r w:rsidR="00E14A46">
              <w:t xml:space="preserve">plant zich in vacuüm en lucht voort met een snelheid van </w:t>
            </w:r>
            <w:r>
              <w:t>3,0</w:t>
            </w:r>
            <w:r>
              <w:rPr>
                <w:rFonts w:cstheme="minorHAnsi"/>
              </w:rPr>
              <w:t>∙</w:t>
            </w:r>
            <w:r>
              <w:t>10</w:t>
            </w:r>
            <w:r>
              <w:rPr>
                <w:vertAlign w:val="superscript"/>
              </w:rPr>
              <w:t>8</w:t>
            </w:r>
            <w:r>
              <w:t xml:space="preserve"> m/s.</w:t>
            </w:r>
            <w:r w:rsidR="002111D3">
              <w:t xml:space="preserve"> Het is moeilijk voor te stellen hoe snel dat is.</w:t>
            </w:r>
          </w:p>
          <w:p w14:paraId="3F386056" w14:textId="2361E511" w:rsidR="00B6396B" w:rsidRDefault="00F17A1C" w:rsidP="002111D3">
            <w:pPr>
              <w:pStyle w:val="ListParagraph"/>
              <w:numPr>
                <w:ilvl w:val="0"/>
                <w:numId w:val="35"/>
              </w:numPr>
            </w:pPr>
            <w:r>
              <w:rPr>
                <w:rFonts w:eastAsiaTheme="minorEastAsia"/>
              </w:rPr>
              <w:t>Bereken hoe vaak licht in één seconde rond de evenaar kan reizen.</w:t>
            </w:r>
          </w:p>
          <w:p w14:paraId="546E475B" w14:textId="77777777" w:rsidR="00B6396B" w:rsidRPr="00B6396B" w:rsidRDefault="00B6396B" w:rsidP="009C36AD"/>
          <w:p w14:paraId="1B3FCFB0" w14:textId="2B941E0D" w:rsidR="009C36AD" w:rsidRDefault="009C36AD" w:rsidP="009C36AD">
            <w:r>
              <w:t>Er zijn vele vormen van elektromagnetische straling. Zichtbaar licht is daar maar een klein gedeelte van. Reken voor de volgende voorbeelden de gegeven frequentie om in een golflengte of andersom.</w:t>
            </w:r>
          </w:p>
          <w:p w14:paraId="7A0F40B7" w14:textId="77777777" w:rsidR="009C36AD" w:rsidRDefault="009C36AD" w:rsidP="00F17A1C">
            <w:pPr>
              <w:pStyle w:val="ListParagraph"/>
              <w:numPr>
                <w:ilvl w:val="0"/>
                <w:numId w:val="35"/>
              </w:numPr>
            </w:pPr>
            <w:r w:rsidRPr="00A34516">
              <w:t>Rood licht heeft een frequentie van rond de 4,4·10</w:t>
            </w:r>
            <w:r w:rsidRPr="00A34516">
              <w:rPr>
                <w:vertAlign w:val="superscript"/>
              </w:rPr>
              <w:t>12</w:t>
            </w:r>
            <w:r w:rsidRPr="00A34516">
              <w:t xml:space="preserve"> Hz</w:t>
            </w:r>
            <w:r>
              <w:t xml:space="preserve">. </w:t>
            </w:r>
            <w:r>
              <w:br/>
              <w:t>Bereken de bijbehorende golflengte.</w:t>
            </w:r>
          </w:p>
          <w:p w14:paraId="3632AC02" w14:textId="77777777" w:rsidR="009C36AD" w:rsidRDefault="009C36AD" w:rsidP="00F17A1C">
            <w:pPr>
              <w:pStyle w:val="ListParagraph"/>
              <w:numPr>
                <w:ilvl w:val="0"/>
                <w:numId w:val="35"/>
              </w:numPr>
            </w:pPr>
            <w:r>
              <w:t>Er zijn drie soorten ultraviolette straling: UV-A, UV-B en UV-C. Het grootste deel van de ultraviolette straling van de zon die de aarde bereikt is UV-A. Dat heeft een golflengte van 315 tot 400 nm (1 nm = 10</w:t>
            </w:r>
            <w:r>
              <w:rPr>
                <w:rFonts w:cstheme="minorHAnsi"/>
                <w:vertAlign w:val="superscript"/>
              </w:rPr>
              <w:t>−</w:t>
            </w:r>
            <w:r>
              <w:rPr>
                <w:vertAlign w:val="superscript"/>
              </w:rPr>
              <w:t>9</w:t>
            </w:r>
            <w:r>
              <w:t xml:space="preserve"> m).</w:t>
            </w:r>
            <w:r>
              <w:br/>
              <w:t xml:space="preserve">Reken de grenzen van UV-A om in hun frequentie. </w:t>
            </w:r>
          </w:p>
          <w:p w14:paraId="1E4DABD1" w14:textId="7EA4C4C8" w:rsidR="009C36AD" w:rsidRDefault="009C36AD" w:rsidP="00F17A1C">
            <w:pPr>
              <w:pStyle w:val="ListParagraph"/>
              <w:numPr>
                <w:ilvl w:val="0"/>
                <w:numId w:val="35"/>
              </w:numPr>
            </w:pPr>
            <w:r>
              <w:t>Een magnetron warmt eten op met behulp van radiogolven met een frequentie van 2,45 GHz. De G staat voor Giga.</w:t>
            </w:r>
            <w:r>
              <w:br/>
              <w:t>Zoek op hoe groot de vermenigvuldigingsfactor G is en reken de frequentie van magnetronstraling om naar een golflengte. Vergelijk die golflengte met de afmeting van een magnetronoven.</w:t>
            </w:r>
          </w:p>
        </w:tc>
      </w:tr>
    </w:tbl>
    <w:p w14:paraId="6DDB204F" w14:textId="6512F2B9" w:rsidR="0045334E" w:rsidRPr="00227D68" w:rsidRDefault="0045334E" w:rsidP="00492764">
      <w:pPr>
        <w:pStyle w:val="NoSpacing"/>
      </w:pPr>
    </w:p>
    <w:p w14:paraId="24F45011" w14:textId="24EC1568" w:rsidR="002F098F" w:rsidRDefault="00456549" w:rsidP="002F098F">
      <w:pPr>
        <w:pStyle w:val="Heading2"/>
      </w:pPr>
      <w:bookmarkStart w:id="66" w:name="_Toc165031830"/>
      <w:commentRangeStart w:id="67"/>
      <w:commentRangeStart w:id="68"/>
      <w:r>
        <w:t>Licht</w:t>
      </w:r>
      <w:r w:rsidR="002F098F">
        <w:t xml:space="preserve"> en </w:t>
      </w:r>
      <w:r>
        <w:t xml:space="preserve">donker </w:t>
      </w:r>
      <w:r w:rsidR="002F098F">
        <w:t>onderscheiden</w:t>
      </w:r>
      <w:commentRangeEnd w:id="67"/>
      <w:r w:rsidR="00627EFD">
        <w:rPr>
          <w:rStyle w:val="CommentReference"/>
          <w:rFonts w:asciiTheme="minorHAnsi" w:eastAsiaTheme="minorHAnsi" w:hAnsiTheme="minorHAnsi" w:cstheme="minorBidi"/>
          <w:color w:val="auto"/>
        </w:rPr>
        <w:commentReference w:id="67"/>
      </w:r>
      <w:commentRangeEnd w:id="68"/>
      <w:r w:rsidR="00AE0979">
        <w:rPr>
          <w:rStyle w:val="CommentReference"/>
          <w:rFonts w:asciiTheme="minorHAnsi" w:eastAsiaTheme="minorHAnsi" w:hAnsiTheme="minorHAnsi" w:cstheme="minorBidi"/>
          <w:color w:val="auto"/>
        </w:rPr>
        <w:commentReference w:id="68"/>
      </w:r>
      <w:r w:rsidR="00985553">
        <w:t>: staafjes</w:t>
      </w:r>
      <w:bookmarkEnd w:id="66"/>
    </w:p>
    <w:p w14:paraId="7DA7A800" w14:textId="47714809" w:rsidR="00D770DD" w:rsidRDefault="00FB287C" w:rsidP="001C156A">
      <w:commentRangeStart w:id="69"/>
      <w:r>
        <w:t xml:space="preserve">Dat wij elektromagnetische straling met een frequentie van rond de </w:t>
      </w:r>
      <w:r w:rsidRPr="00A34516">
        <w:t>4,4·10</w:t>
      </w:r>
      <w:r w:rsidRPr="00A34516">
        <w:rPr>
          <w:vertAlign w:val="superscript"/>
        </w:rPr>
        <w:t>12</w:t>
      </w:r>
      <w:r w:rsidRPr="00A34516">
        <w:t xml:space="preserve"> Hz</w:t>
      </w:r>
      <w:r>
        <w:t xml:space="preserve"> waarnemen als rood is niet zo vanzelfsprekend. Die kleur komt op een ingewikkelde manier tot stand</w:t>
      </w:r>
      <w:r w:rsidR="001C156A">
        <w:t xml:space="preserve">. </w:t>
      </w:r>
      <w:commentRangeEnd w:id="69"/>
      <w:r w:rsidR="00B85B6E">
        <w:rPr>
          <w:rStyle w:val="CommentReference"/>
        </w:rPr>
        <w:commentReference w:id="69"/>
      </w:r>
      <w:r w:rsidR="00136BA3">
        <w:t>Om de werking van het oog beter te begrijpen</w:t>
      </w:r>
      <w:r w:rsidR="001C156A">
        <w:t xml:space="preserve"> kijken we </w:t>
      </w:r>
      <w:r w:rsidR="00136BA3">
        <w:t>daarom</w:t>
      </w:r>
      <w:r w:rsidR="001C156A">
        <w:t xml:space="preserve"> eerst naar de meest eenvoudige functie van het oog: het verschil meten tussen licht en donker.</w:t>
      </w:r>
    </w:p>
    <w:p w14:paraId="4BB05160" w14:textId="45CEF51A" w:rsidR="002F098F" w:rsidRDefault="00D770DD" w:rsidP="002F098F">
      <w:r>
        <w:t xml:space="preserve">Om licht van donker te onderscheiden </w:t>
      </w:r>
      <w:r w:rsidR="002F098F">
        <w:t>moet het oog lichtenergie opnemen en omzetten in een elektrisch signaal dat naar de hersenen gestuurd wordt via de oogzenuw. Het opvangen en verwerken van licht gebeurt met je netvlies, zie figuur 2.</w:t>
      </w:r>
      <w:r>
        <w:t>4</w:t>
      </w:r>
      <w:r w:rsidR="002F098F">
        <w:t>. Daar bevinden zich de lichtgevoelige cellen die kegeltjes en staafjes worden genoemd.</w:t>
      </w:r>
      <w:commentRangeStart w:id="70"/>
      <w:commentRangeStart w:id="71"/>
      <w:r w:rsidR="00404792">
        <w:t xml:space="preserve"> De staafjes </w:t>
      </w:r>
      <w:r w:rsidR="00BE4542">
        <w:t xml:space="preserve">zijn </w:t>
      </w:r>
      <w:r w:rsidR="00323E10">
        <w:t xml:space="preserve">vooral </w:t>
      </w:r>
      <w:r w:rsidR="00BE4542">
        <w:t xml:space="preserve">heel </w:t>
      </w:r>
      <w:r w:rsidR="00323E10">
        <w:t>lichtgevoelig</w:t>
      </w:r>
      <w:r w:rsidR="00BE4542">
        <w:t>,</w:t>
      </w:r>
      <w:r w:rsidR="00323E10">
        <w:t xml:space="preserve"> met de kegeltjes zie je kleur.</w:t>
      </w:r>
      <w:r w:rsidR="008D1DA1">
        <w:t xml:space="preserve"> Daar is wel meer licht voor nodig. Vandaar dat je in het donker weinig kleur ziet: er is te weinig licht voor de kegeltjes in je oog om kleuren te onderscheiden.</w:t>
      </w:r>
      <w:commentRangeEnd w:id="70"/>
      <w:r w:rsidR="00B05064">
        <w:rPr>
          <w:rStyle w:val="CommentReference"/>
        </w:rPr>
        <w:commentReference w:id="70"/>
      </w:r>
      <w:commentRangeEnd w:id="71"/>
      <w:r w:rsidR="00FB1986">
        <w:rPr>
          <w:rStyle w:val="CommentReference"/>
        </w:rPr>
        <w:commentReference w:id="71"/>
      </w:r>
    </w:p>
    <w:p w14:paraId="462EA85E" w14:textId="75513116" w:rsidR="002F098F" w:rsidRPr="009C2DC5" w:rsidRDefault="002F098F" w:rsidP="002F098F">
      <w:pPr>
        <w:rPr>
          <w:lang w:val="en-US"/>
        </w:rPr>
      </w:pPr>
      <w:r w:rsidRPr="007C42F8">
        <w:t xml:space="preserve"> </w:t>
      </w:r>
      <w:commentRangeStart w:id="72"/>
      <w:r>
        <w:rPr>
          <w:noProof/>
        </w:rPr>
        <w:drawing>
          <wp:inline distT="0" distB="0" distL="0" distR="0" wp14:anchorId="2A5891BB" wp14:editId="22DB7685">
            <wp:extent cx="2620980" cy="1440000"/>
            <wp:effectExtent l="0" t="0" r="8255" b="8255"/>
            <wp:docPr id="1579856743" name="Picture 1579856743" descr="Diagram of a human eye showing the structure of the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56743" name="Picture 2" descr="Diagram of a human eye showing the structure of the ey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7693"/>
                    <a:stretch/>
                  </pic:blipFill>
                  <pic:spPr bwMode="auto">
                    <a:xfrm>
                      <a:off x="0" y="0"/>
                      <a:ext cx="2620980" cy="14400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72"/>
      <w:r>
        <w:rPr>
          <w:rStyle w:val="CommentReference"/>
        </w:rPr>
        <w:commentReference w:id="72"/>
      </w:r>
      <w:r>
        <w:br/>
        <w:t>Figuur 2.</w:t>
      </w:r>
      <w:r w:rsidR="00D770DD">
        <w:t>4</w:t>
      </w:r>
      <w:r>
        <w:t xml:space="preserve"> Een schematische doorsnede van het oog, waarin ook het netvlies is aangegeven. </w:t>
      </w:r>
      <w:r w:rsidRPr="009C2DC5">
        <w:rPr>
          <w:lang w:val="en-US"/>
        </w:rPr>
        <w:t xml:space="preserve">(CC BY 3.0 door </w:t>
      </w:r>
      <w:r>
        <w:rPr>
          <w:lang w:val="en-US"/>
        </w:rPr>
        <w:t>Cenveo</w:t>
      </w:r>
      <w:r w:rsidRPr="009C2DC5">
        <w:rPr>
          <w:lang w:val="en-US"/>
        </w:rPr>
        <w:t xml:space="preserve"> </w:t>
      </w:r>
      <w:r w:rsidR="00E62143">
        <w:fldChar w:fldCharType="begin"/>
      </w:r>
      <w:r w:rsidR="00E62143" w:rsidRPr="00551570">
        <w:rPr>
          <w:lang w:val="en-GB"/>
          <w:rPrChange w:id="73" w:author="Lodewijk Koopman" w:date="2024-05-31T09:57:00Z">
            <w:rPr/>
          </w:rPrChange>
        </w:rPr>
        <w:instrText>HYPERLINK "https://www.coursehero.com/study-guides/cuny-csi-ap-1-2/special-senses-vision/"</w:instrText>
      </w:r>
      <w:r w:rsidR="00E62143">
        <w:fldChar w:fldCharType="separate"/>
      </w:r>
      <w:r w:rsidRPr="005F1091">
        <w:rPr>
          <w:rStyle w:val="Hyperlink"/>
          <w:lang w:val="en-US"/>
        </w:rPr>
        <w:t>https://www.coursehero.com/study-guides/cuny-csi-ap-1-2/special-senses-vision/</w:t>
      </w:r>
      <w:r w:rsidR="00E62143">
        <w:rPr>
          <w:rStyle w:val="Hyperlink"/>
          <w:lang w:val="en-US"/>
        </w:rPr>
        <w:fldChar w:fldCharType="end"/>
      </w:r>
      <w:r>
        <w:rPr>
          <w:lang w:val="en-US"/>
        </w:rPr>
        <w:t xml:space="preserve"> )</w:t>
      </w:r>
    </w:p>
    <w:tbl>
      <w:tblPr>
        <w:tblStyle w:val="Opdracht-achtergrond"/>
        <w:tblW w:w="0" w:type="auto"/>
        <w:tblLook w:val="04A0" w:firstRow="1" w:lastRow="0" w:firstColumn="1" w:lastColumn="0" w:noHBand="0" w:noVBand="1"/>
      </w:tblPr>
      <w:tblGrid>
        <w:gridCol w:w="9016"/>
      </w:tblGrid>
      <w:tr w:rsidR="009C36AD" w:rsidRPr="009E0BFF" w14:paraId="09639157" w14:textId="77777777" w:rsidTr="009C36AD">
        <w:tc>
          <w:tcPr>
            <w:tcW w:w="9016" w:type="dxa"/>
          </w:tcPr>
          <w:p w14:paraId="5E49138D" w14:textId="77777777" w:rsidR="009C36AD" w:rsidRDefault="009C36AD" w:rsidP="00FA60EA">
            <w:pPr>
              <w:pStyle w:val="Heading3"/>
            </w:pPr>
            <w:bookmarkStart w:id="74" w:name="_Toc162000879"/>
            <w:r w:rsidRPr="00525E5A">
              <w:rPr>
                <w:rStyle w:val="Heading3Char"/>
              </w:rPr>
              <w:t>Kegeltjes en staafjes</w:t>
            </w:r>
            <w:bookmarkEnd w:id="74"/>
          </w:p>
          <w:p w14:paraId="347FED4D" w14:textId="77777777" w:rsidR="009C36AD" w:rsidRDefault="009C36AD" w:rsidP="009C36AD">
            <w:r>
              <w:t xml:space="preserve">In figuur 2.5 zie je een afbeelding van kegeltjes en staafjes gemaakt met een (elektronen)microscoop. </w:t>
            </w:r>
          </w:p>
          <w:p w14:paraId="2ABF7E16" w14:textId="77777777" w:rsidR="009C36AD" w:rsidRDefault="009C36AD" w:rsidP="00BA3D6C">
            <w:pPr>
              <w:pStyle w:val="ListParagraph"/>
              <w:numPr>
                <w:ilvl w:val="0"/>
                <w:numId w:val="11"/>
              </w:numPr>
            </w:pPr>
            <w:r>
              <w:lastRenderedPageBreak/>
              <w:t>Twee cellen zijn aangegeven met een letter (a en b). Welke van deze cellen is een kegeltje, welke een staafje?</w:t>
            </w:r>
          </w:p>
          <w:p w14:paraId="0F54E70A" w14:textId="77777777" w:rsidR="009C36AD" w:rsidRPr="004D0159" w:rsidRDefault="009C36AD" w:rsidP="00BA3D6C">
            <w:pPr>
              <w:pStyle w:val="ListParagraph"/>
              <w:numPr>
                <w:ilvl w:val="0"/>
                <w:numId w:val="11"/>
              </w:numPr>
            </w:pPr>
            <w:r>
              <w:t>De vergroting van de opname bedraagt 4000</w:t>
            </w:r>
            <w:r>
              <w:rPr>
                <w:rFonts w:cstheme="minorHAnsi"/>
              </w:rPr>
              <w:t>×</w:t>
            </w:r>
            <w:r>
              <w:t xml:space="preserve"> </w:t>
            </w:r>
            <w:r>
              <w:br/>
              <w:t>Bepaal de breedte en lengte van de cel aangegeven met b.</w:t>
            </w:r>
          </w:p>
          <w:p w14:paraId="47302454" w14:textId="77777777" w:rsidR="009C36AD" w:rsidRPr="00D06F20" w:rsidRDefault="009C36AD" w:rsidP="009C36AD">
            <w:pPr>
              <w:rPr>
                <w:rStyle w:val="Hyperlink"/>
                <w:lang w:val="en-GB"/>
              </w:rPr>
            </w:pPr>
            <w:r>
              <w:rPr>
                <w:noProof/>
                <w:lang w:eastAsia="nl-NL"/>
              </w:rPr>
              <mc:AlternateContent>
                <mc:Choice Requires="wps">
                  <w:drawing>
                    <wp:anchor distT="0" distB="0" distL="114300" distR="114300" simplePos="0" relativeHeight="251658243" behindDoc="0" locked="0" layoutInCell="1" allowOverlap="1" wp14:anchorId="1CEE7F1D" wp14:editId="04FD6322">
                      <wp:simplePos x="0" y="0"/>
                      <wp:positionH relativeFrom="column">
                        <wp:posOffset>1751330</wp:posOffset>
                      </wp:positionH>
                      <wp:positionV relativeFrom="paragraph">
                        <wp:posOffset>826135</wp:posOffset>
                      </wp:positionV>
                      <wp:extent cx="250665" cy="247135"/>
                      <wp:effectExtent l="0" t="0" r="0" b="635"/>
                      <wp:wrapNone/>
                      <wp:docPr id="1330131638" name="Text Box 1330131638"/>
                      <wp:cNvGraphicFramePr/>
                      <a:graphic xmlns:a="http://schemas.openxmlformats.org/drawingml/2006/main">
                        <a:graphicData uri="http://schemas.microsoft.com/office/word/2010/wordprocessingShape">
                          <wps:wsp>
                            <wps:cNvSpPr txBox="1"/>
                            <wps:spPr>
                              <a:xfrm>
                                <a:off x="0" y="0"/>
                                <a:ext cx="250665" cy="247135"/>
                              </a:xfrm>
                              <a:prstGeom prst="rect">
                                <a:avLst/>
                              </a:prstGeom>
                              <a:noFill/>
                              <a:ln w="6350">
                                <a:noFill/>
                              </a:ln>
                            </wps:spPr>
                            <wps:txbx>
                              <w:txbxContent>
                                <w:p w14:paraId="629E8531" w14:textId="77777777" w:rsidR="009C36AD" w:rsidRPr="00E801C5" w:rsidRDefault="009C36AD" w:rsidP="009C36AD">
                                  <w:pPr>
                                    <w:jc w:val="center"/>
                                    <w:rPr>
                                      <w:color w:val="FFFFFF" w:themeColor="background1"/>
                                    </w:rPr>
                                  </w:pPr>
                                  <w:r>
                                    <w:rPr>
                                      <w:color w:val="FFFFFF" w:themeColor="background1"/>
                                    </w:rP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EE7F1D" id="_x0000_t202" coordsize="21600,21600" o:spt="202" path="m,l,21600r21600,l21600,xe">
                      <v:stroke joinstyle="miter"/>
                      <v:path gradientshapeok="t" o:connecttype="rect"/>
                    </v:shapetype>
                    <v:shape id="Text Box 1330131638" o:spid="_x0000_s1026" type="#_x0000_t202" style="position:absolute;margin-left:137.9pt;margin-top:65.05pt;width:19.75pt;height:19.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" filled="f" stroked="f" strokeweight=".5pt">
                      <v:textbox inset="0,0,0,0">
                        <w:txbxContent>
                          <w:p w14:paraId="629E8531" w14:textId="77777777" w:rsidR="009C36AD" w:rsidRPr="00E801C5" w:rsidRDefault="009C36AD" w:rsidP="009C36AD">
                            <w:pPr>
                              <w:jc w:val="center"/>
                              <w:rPr>
                                <w:color w:val="FFFFFF" w:themeColor="background1"/>
                              </w:rPr>
                            </w:pPr>
                            <w:r>
                              <w:rPr>
                                <w:color w:val="FFFFFF" w:themeColor="background1"/>
                              </w:rPr>
                              <w:t>b</w:t>
                            </w:r>
                          </w:p>
                        </w:txbxContent>
                      </v:textbox>
                    </v:shape>
                  </w:pict>
                </mc:Fallback>
              </mc:AlternateContent>
            </w:r>
            <w:r>
              <w:rPr>
                <w:noProof/>
                <w:lang w:eastAsia="nl-NL"/>
              </w:rPr>
              <mc:AlternateContent>
                <mc:Choice Requires="wps">
                  <w:drawing>
                    <wp:anchor distT="0" distB="0" distL="114300" distR="114300" simplePos="0" relativeHeight="251658242" behindDoc="0" locked="0" layoutInCell="1" allowOverlap="1" wp14:anchorId="0475B2FB" wp14:editId="01D9361B">
                      <wp:simplePos x="0" y="0"/>
                      <wp:positionH relativeFrom="column">
                        <wp:posOffset>1337741</wp:posOffset>
                      </wp:positionH>
                      <wp:positionV relativeFrom="paragraph">
                        <wp:posOffset>875766</wp:posOffset>
                      </wp:positionV>
                      <wp:extent cx="250665" cy="247135"/>
                      <wp:effectExtent l="0" t="0" r="0" b="635"/>
                      <wp:wrapNone/>
                      <wp:docPr id="1653080419" name="Text Box 1653080419"/>
                      <wp:cNvGraphicFramePr/>
                      <a:graphic xmlns:a="http://schemas.openxmlformats.org/drawingml/2006/main">
                        <a:graphicData uri="http://schemas.microsoft.com/office/word/2010/wordprocessingShape">
                          <wps:wsp>
                            <wps:cNvSpPr txBox="1"/>
                            <wps:spPr>
                              <a:xfrm>
                                <a:off x="0" y="0"/>
                                <a:ext cx="250665" cy="247135"/>
                              </a:xfrm>
                              <a:prstGeom prst="rect">
                                <a:avLst/>
                              </a:prstGeom>
                              <a:noFill/>
                              <a:ln w="6350">
                                <a:noFill/>
                              </a:ln>
                            </wps:spPr>
                            <wps:txbx>
                              <w:txbxContent>
                                <w:p w14:paraId="766882A3" w14:textId="77777777" w:rsidR="009C36AD" w:rsidRPr="00E801C5" w:rsidRDefault="009C36AD" w:rsidP="009C36AD">
                                  <w:pPr>
                                    <w:jc w:val="center"/>
                                    <w:rPr>
                                      <w:color w:val="FFFFFF" w:themeColor="background1"/>
                                    </w:rPr>
                                  </w:pPr>
                                  <w:r w:rsidRPr="00E801C5">
                                    <w:rPr>
                                      <w:color w:val="FFFFFF" w:themeColor="background1"/>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5B2FB" id="Text Box 1653080419" o:spid="_x0000_s1027" type="#_x0000_t202" style="position:absolute;margin-left:105.35pt;margin-top:68.95pt;width:19.75pt;height:19.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" filled="f" stroked="f" strokeweight=".5pt">
                      <v:textbox inset="0,0,0,0">
                        <w:txbxContent>
                          <w:p w14:paraId="766882A3" w14:textId="77777777" w:rsidR="009C36AD" w:rsidRPr="00E801C5" w:rsidRDefault="009C36AD" w:rsidP="009C36AD">
                            <w:pPr>
                              <w:jc w:val="center"/>
                              <w:rPr>
                                <w:color w:val="FFFFFF" w:themeColor="background1"/>
                              </w:rPr>
                            </w:pPr>
                            <w:r w:rsidRPr="00E801C5">
                              <w:rPr>
                                <w:color w:val="FFFFFF" w:themeColor="background1"/>
                              </w:rPr>
                              <w:t>a</w:t>
                            </w:r>
                          </w:p>
                        </w:txbxContent>
                      </v:textbox>
                    </v:shape>
                  </w:pict>
                </mc:Fallback>
              </mc:AlternateContent>
            </w:r>
            <w:r>
              <w:rPr>
                <w:noProof/>
                <w:lang w:eastAsia="nl-NL"/>
              </w:rPr>
              <mc:AlternateContent>
                <mc:Choice Requires="wps">
                  <w:drawing>
                    <wp:anchor distT="0" distB="0" distL="114300" distR="114300" simplePos="0" relativeHeight="251658241" behindDoc="0" locked="0" layoutInCell="1" allowOverlap="1" wp14:anchorId="2734162A" wp14:editId="4CC021B0">
                      <wp:simplePos x="0" y="0"/>
                      <wp:positionH relativeFrom="column">
                        <wp:posOffset>1772837</wp:posOffset>
                      </wp:positionH>
                      <wp:positionV relativeFrom="paragraph">
                        <wp:posOffset>827029</wp:posOffset>
                      </wp:positionV>
                      <wp:extent cx="197511" cy="197511"/>
                      <wp:effectExtent l="0" t="0" r="0" b="0"/>
                      <wp:wrapNone/>
                      <wp:docPr id="461568589" name="Oval 461568589"/>
                      <wp:cNvGraphicFramePr/>
                      <a:graphic xmlns:a="http://schemas.openxmlformats.org/drawingml/2006/main">
                        <a:graphicData uri="http://schemas.microsoft.com/office/word/2010/wordprocessingShape">
                          <wps:wsp>
                            <wps:cNvSpPr/>
                            <wps:spPr>
                              <a:xfrm>
                                <a:off x="0" y="0"/>
                                <a:ext cx="197511" cy="197511"/>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8ADA3" w14:textId="77777777" w:rsidR="009C36AD" w:rsidRDefault="009C36AD" w:rsidP="009C36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34162A" id="Oval 461568589" o:spid="_x0000_s1028" style="position:absolute;margin-left:139.6pt;margin-top:65.1pt;width:15.55pt;height:15.5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" fillcolor="black [3213]" stroked="f" strokeweight="1pt">
                      <v:stroke joinstyle="miter"/>
                      <v:textbox inset="0,0,0,0">
                        <w:txbxContent>
                          <w:p w14:paraId="2268ADA3" w14:textId="77777777" w:rsidR="009C36AD" w:rsidRDefault="009C36AD" w:rsidP="009C36AD"/>
                        </w:txbxContent>
                      </v:textbox>
                    </v:oval>
                  </w:pict>
                </mc:Fallback>
              </mc:AlternateContent>
            </w:r>
            <w:r>
              <w:rPr>
                <w:noProof/>
                <w:lang w:eastAsia="nl-NL"/>
              </w:rPr>
              <mc:AlternateContent>
                <mc:Choice Requires="wps">
                  <w:drawing>
                    <wp:anchor distT="0" distB="0" distL="114300" distR="114300" simplePos="0" relativeHeight="251658240" behindDoc="0" locked="0" layoutInCell="1" allowOverlap="1" wp14:anchorId="6A425A51" wp14:editId="12B53508">
                      <wp:simplePos x="0" y="0"/>
                      <wp:positionH relativeFrom="column">
                        <wp:posOffset>1363980</wp:posOffset>
                      </wp:positionH>
                      <wp:positionV relativeFrom="paragraph">
                        <wp:posOffset>887730</wp:posOffset>
                      </wp:positionV>
                      <wp:extent cx="197511" cy="197511"/>
                      <wp:effectExtent l="0" t="0" r="0" b="0"/>
                      <wp:wrapNone/>
                      <wp:docPr id="1441909150" name="Oval 1441909150"/>
                      <wp:cNvGraphicFramePr/>
                      <a:graphic xmlns:a="http://schemas.openxmlformats.org/drawingml/2006/main">
                        <a:graphicData uri="http://schemas.microsoft.com/office/word/2010/wordprocessingShape">
                          <wps:wsp>
                            <wps:cNvSpPr/>
                            <wps:spPr>
                              <a:xfrm>
                                <a:off x="0" y="0"/>
                                <a:ext cx="197511" cy="197511"/>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DA1AF6" w14:textId="77777777" w:rsidR="009C36AD" w:rsidRDefault="009C36AD" w:rsidP="009C36AD"/>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425A51" id="Oval 1441909150" o:spid="_x0000_s1029" style="position:absolute;margin-left:107.4pt;margin-top:69.9pt;width:15.55pt;height:15.5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" fillcolor="black [3213]" stroked="f" strokeweight="1pt">
                      <v:stroke joinstyle="miter"/>
                      <v:textbox inset="0,0,0,0">
                        <w:txbxContent>
                          <w:p w14:paraId="24DA1AF6" w14:textId="77777777" w:rsidR="009C36AD" w:rsidRDefault="009C36AD" w:rsidP="009C36AD"/>
                        </w:txbxContent>
                      </v:textbox>
                    </v:oval>
                  </w:pict>
                </mc:Fallback>
              </mc:AlternateContent>
            </w:r>
            <w:r>
              <w:rPr>
                <w:noProof/>
                <w:lang w:eastAsia="nl-NL"/>
              </w:rPr>
              <w:drawing>
                <wp:inline distT="0" distB="0" distL="0" distR="0" wp14:anchorId="3EF4F3CF" wp14:editId="563A13D4">
                  <wp:extent cx="2520000" cy="1760400"/>
                  <wp:effectExtent l="0" t="0" r="0" b="0"/>
                  <wp:docPr id="1994307600" name="Picture 1994307600" descr="False-colour SEM of rods and cones of the ret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0000" cy="1760400"/>
                          </a:xfrm>
                          <a:prstGeom prst="rect">
                            <a:avLst/>
                          </a:prstGeom>
                        </pic:spPr>
                      </pic:pic>
                    </a:graphicData>
                  </a:graphic>
                </wp:inline>
              </w:drawing>
            </w:r>
            <w:r>
              <w:br/>
            </w:r>
            <w:commentRangeStart w:id="75"/>
            <w:r>
              <w:t>Figuur 2.5 Een afbeelding van kegeltjes en staafjes gemaakt met een elektronenmicroscoop. De kleuren zijn niet echt maar later toegevoegd. Vergroting 4000</w:t>
            </w:r>
            <w:r>
              <w:rPr>
                <w:rFonts w:cstheme="minorHAnsi"/>
              </w:rPr>
              <w:t>×</w:t>
            </w:r>
            <w:r>
              <w:t xml:space="preserve"> (nietrechtenvrij!) </w:t>
            </w:r>
            <w:commentRangeEnd w:id="75"/>
            <w:r>
              <w:rPr>
                <w:rStyle w:val="CommentReference"/>
              </w:rPr>
              <w:commentReference w:id="75"/>
            </w:r>
            <w:hyperlink r:id="rId51" w:history="1">
              <w:r w:rsidRPr="00D06F20">
                <w:rPr>
                  <w:rStyle w:val="Hyperlink"/>
                  <w:lang w:val="en-GB"/>
                </w:rPr>
                <w:t>https://www.sciencephoto.com/media/308755/view/false-colour-sem-of-rods-and -cones-of-the-retina</w:t>
              </w:r>
            </w:hyperlink>
          </w:p>
          <w:p w14:paraId="15F23EE5" w14:textId="77777777" w:rsidR="009C36AD" w:rsidRPr="009C36AD" w:rsidRDefault="009C36AD" w:rsidP="002F098F">
            <w:pPr>
              <w:rPr>
                <w:lang w:val="en-GB"/>
              </w:rPr>
            </w:pPr>
          </w:p>
        </w:tc>
      </w:tr>
    </w:tbl>
    <w:p w14:paraId="3E8B7154" w14:textId="60837833" w:rsidR="003E5F42" w:rsidRPr="009C36AD" w:rsidRDefault="003E5F42" w:rsidP="00492764">
      <w:pPr>
        <w:pStyle w:val="NoSpacing"/>
        <w:rPr>
          <w:lang w:val="en-GB"/>
        </w:rPr>
      </w:pPr>
    </w:p>
    <w:p w14:paraId="192C0624" w14:textId="63563FA1" w:rsidR="001D311A" w:rsidRDefault="00391D60" w:rsidP="001D311A">
      <w:r>
        <w:t xml:space="preserve">Hoewel </w:t>
      </w:r>
      <w:r w:rsidR="002F098F">
        <w:t>kegeltjes en staafjes verschillende functies hebben</w:t>
      </w:r>
      <w:r>
        <w:t xml:space="preserve">, </w:t>
      </w:r>
      <w:r w:rsidR="002F098F">
        <w:t>is hun werking gebaseerd op hetzelfde principe</w:t>
      </w:r>
      <w:r w:rsidR="0097619F">
        <w:t>.</w:t>
      </w:r>
      <w:r w:rsidR="002F098F">
        <w:t xml:space="preserve"> </w:t>
      </w:r>
      <w:r w:rsidR="00B16AC9">
        <w:t>E</w:t>
      </w:r>
      <w:r w:rsidR="002F098F">
        <w:t xml:space="preserve">en </w:t>
      </w:r>
      <w:r w:rsidR="00B16AC9">
        <w:t xml:space="preserve">lichtgevoelig </w:t>
      </w:r>
      <w:r w:rsidR="002F098F">
        <w:t>molecuul</w:t>
      </w:r>
      <w:r w:rsidR="00CF7863">
        <w:t xml:space="preserve"> (</w:t>
      </w:r>
      <w:r w:rsidR="002F098F">
        <w:t>retinal</w:t>
      </w:r>
      <w:r w:rsidR="00CF7863">
        <w:t>)</w:t>
      </w:r>
      <w:r w:rsidR="002F098F">
        <w:t xml:space="preserve"> </w:t>
      </w:r>
      <w:r w:rsidR="001D311A">
        <w:t xml:space="preserve">zit opgevouwen binnenin </w:t>
      </w:r>
      <w:r w:rsidR="00CF7863">
        <w:t xml:space="preserve">een </w:t>
      </w:r>
      <w:r w:rsidR="001D311A">
        <w:t>gro</w:t>
      </w:r>
      <w:r w:rsidR="00CF7863">
        <w:t>ot</w:t>
      </w:r>
      <w:r w:rsidR="001D311A">
        <w:t xml:space="preserve"> eiwitmolecuul </w:t>
      </w:r>
      <w:r w:rsidR="00CF7863">
        <w:t>(</w:t>
      </w:r>
      <w:r w:rsidR="001D311A">
        <w:t>opsine</w:t>
      </w:r>
      <w:r w:rsidR="00CF7863">
        <w:t>)</w:t>
      </w:r>
      <w:r w:rsidR="001D311A">
        <w:t>. De</w:t>
      </w:r>
      <w:r w:rsidR="00CF7863">
        <w:t>ze</w:t>
      </w:r>
      <w:r w:rsidR="001D311A">
        <w:t xml:space="preserve"> combinatie </w:t>
      </w:r>
      <w:r w:rsidR="00260D95">
        <w:t>heet</w:t>
      </w:r>
      <w:r w:rsidR="001D311A">
        <w:t xml:space="preserve"> rodopsine</w:t>
      </w:r>
      <w:r w:rsidR="00CF7863">
        <w:t xml:space="preserve"> (</w:t>
      </w:r>
      <w:r w:rsidR="001D311A">
        <w:t>figuur 2.</w:t>
      </w:r>
      <w:r w:rsidR="00926CBE">
        <w:t>6</w:t>
      </w:r>
      <w:r w:rsidR="00CF7863">
        <w:t>)</w:t>
      </w:r>
      <w:r w:rsidR="001D311A">
        <w:t xml:space="preserve">. Als retinal lichtenergie opneemt dan verandert </w:t>
      </w:r>
      <w:r w:rsidR="00BB2B23">
        <w:t xml:space="preserve">het </w:t>
      </w:r>
      <w:r w:rsidR="001D311A">
        <w:t xml:space="preserve">van </w:t>
      </w:r>
      <w:r w:rsidR="00BB2B23">
        <w:t>vorm (</w:t>
      </w:r>
      <w:r w:rsidR="001D311A">
        <w:t>figuur 2.</w:t>
      </w:r>
      <w:r w:rsidR="00926CBE">
        <w:t>7</w:t>
      </w:r>
      <w:r w:rsidR="00BB2B23">
        <w:t>)</w:t>
      </w:r>
      <w:r w:rsidR="001D311A">
        <w:t>. Hierdoor past het niet meer in de opsine. Zo valt het rodopsine uit elkaar</w:t>
      </w:r>
      <w:r w:rsidR="00926CBE">
        <w:t xml:space="preserve"> en d</w:t>
      </w:r>
      <w:r w:rsidR="001D311A">
        <w:t>at is het begin van het signaal dat naar de hersenen wordt gestuurd dat er licht is waargenomen.</w:t>
      </w:r>
    </w:p>
    <w:p w14:paraId="48F46559" w14:textId="77777777" w:rsidR="001D311A" w:rsidRDefault="001D311A" w:rsidP="001D311A">
      <w:r>
        <w:rPr>
          <w:noProof/>
        </w:rPr>
        <w:drawing>
          <wp:inline distT="0" distB="0" distL="0" distR="0" wp14:anchorId="34A04FB6" wp14:editId="7640E674">
            <wp:extent cx="1171053" cy="1800000"/>
            <wp:effectExtent l="0" t="0" r="0" b="0"/>
            <wp:docPr id="894854140" name="Picture 894854140"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54140" name="Picture 1" descr="A close-up of a protein&#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870"/>
                    <a:stretch/>
                  </pic:blipFill>
                  <pic:spPr bwMode="auto">
                    <a:xfrm>
                      <a:off x="0" y="0"/>
                      <a:ext cx="1171053"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62E0F21A" w14:textId="070D44AD" w:rsidR="001D311A" w:rsidRDefault="00926CBE" w:rsidP="001D311A">
      <w:r>
        <w:t>F</w:t>
      </w:r>
      <w:r w:rsidR="001D311A">
        <w:t>iguur 2.</w:t>
      </w:r>
      <w:r>
        <w:t>6</w:t>
      </w:r>
      <w:r w:rsidR="001D311A">
        <w:t xml:space="preserve"> </w:t>
      </w:r>
      <w:r>
        <w:t>Rodopsine</w:t>
      </w:r>
      <w:r w:rsidR="001D311A">
        <w:t xml:space="preserve"> met in het midden retinal </w:t>
      </w:r>
      <w:commentRangeStart w:id="76"/>
      <w:commentRangeStart w:id="77"/>
      <w:r w:rsidR="001D311A">
        <w:t>(rode bolletjes)</w:t>
      </w:r>
      <w:commentRangeEnd w:id="76"/>
      <w:r>
        <w:t>.</w:t>
      </w:r>
      <w:r w:rsidR="001D311A">
        <w:rPr>
          <w:rStyle w:val="CommentReference"/>
        </w:rPr>
        <w:commentReference w:id="76"/>
      </w:r>
      <w:commentRangeEnd w:id="77"/>
      <w:r w:rsidR="001D311A">
        <w:rPr>
          <w:rStyle w:val="CommentReference"/>
        </w:rPr>
        <w:commentReference w:id="77"/>
      </w:r>
      <w:r w:rsidR="001D311A">
        <w:t xml:space="preserve"> [publiek domein]</w:t>
      </w:r>
    </w:p>
    <w:p w14:paraId="10CE420E" w14:textId="77777777" w:rsidR="00926CBE" w:rsidRDefault="00926CBE" w:rsidP="00926CBE">
      <w:commentRangeStart w:id="78"/>
      <w:commentRangeStart w:id="79"/>
      <w:r>
        <w:rPr>
          <w:noProof/>
          <w:lang w:eastAsia="nl-NL"/>
        </w:rPr>
        <w:drawing>
          <wp:inline distT="0" distB="0" distL="0" distR="0" wp14:anchorId="56BE87C5" wp14:editId="666B7AAA">
            <wp:extent cx="3609975" cy="1209675"/>
            <wp:effectExtent l="0" t="0" r="9525" b="9525"/>
            <wp:docPr id="1246730311" name="Picture 1246730311"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9975" cy="1209675"/>
                    </a:xfrm>
                    <a:prstGeom prst="rect">
                      <a:avLst/>
                    </a:prstGeom>
                    <a:noFill/>
                    <a:ln>
                      <a:noFill/>
                    </a:ln>
                  </pic:spPr>
                </pic:pic>
              </a:graphicData>
            </a:graphic>
          </wp:inline>
        </w:drawing>
      </w:r>
      <w:commentRangeEnd w:id="78"/>
      <w:commentRangeEnd w:id="79"/>
      <w:r>
        <w:rPr>
          <w:rStyle w:val="CommentReference"/>
        </w:rPr>
        <w:commentReference w:id="78"/>
      </w:r>
      <w:r>
        <w:rPr>
          <w:rStyle w:val="CommentReference"/>
        </w:rPr>
        <w:commentReference w:id="79"/>
      </w:r>
    </w:p>
    <w:p w14:paraId="0197EFD1" w14:textId="33E38213" w:rsidR="002F098F" w:rsidRDefault="00926CBE" w:rsidP="00815F40">
      <w:r>
        <w:t xml:space="preserve">Figuur 2.7 cis-retinalmolecuul absorbeert </w:t>
      </w:r>
      <w:r w:rsidR="00377452">
        <w:t>licht</w:t>
      </w:r>
      <w:r>
        <w:t xml:space="preserve"> en verandert in trans-retinal.</w:t>
      </w:r>
    </w:p>
    <w:tbl>
      <w:tblPr>
        <w:tblStyle w:val="Opdracht-achtergrond"/>
        <w:tblW w:w="0" w:type="auto"/>
        <w:tblLook w:val="04A0" w:firstRow="1" w:lastRow="0" w:firstColumn="1" w:lastColumn="0" w:noHBand="0" w:noVBand="1"/>
      </w:tblPr>
      <w:tblGrid>
        <w:gridCol w:w="9016"/>
      </w:tblGrid>
      <w:tr w:rsidR="009C36AD" w14:paraId="3F76985A" w14:textId="77777777" w:rsidTr="009C36AD">
        <w:tc>
          <w:tcPr>
            <w:tcW w:w="9016" w:type="dxa"/>
          </w:tcPr>
          <w:p w14:paraId="242D74C1" w14:textId="77777777" w:rsidR="009C36AD" w:rsidRDefault="009C36AD" w:rsidP="00FA60EA">
            <w:pPr>
              <w:pStyle w:val="Heading3"/>
            </w:pPr>
            <w:bookmarkStart w:id="80" w:name="_Toc162000880"/>
            <w:r>
              <w:t>Lichtgevoelig molecuul: retinal</w:t>
            </w:r>
            <w:bookmarkEnd w:id="80"/>
          </w:p>
          <w:p w14:paraId="7EE4D5F1" w14:textId="77777777" w:rsidR="009C36AD" w:rsidRDefault="009C36AD" w:rsidP="009C36AD">
            <w:r>
              <w:lastRenderedPageBreak/>
              <w:t xml:space="preserve">Retinal komt in twee vormen (isomeren) voor. In figuur 2.7 zie je een schematische weergave de twee vormen van retinal: cis en trans genaamd. Op ieder hoekpunt bevindt zich een koolstofatoom (C) die met een enkele binding (één streep) of dubbele binding (twee strepen) is </w:t>
            </w:r>
            <w:commentRangeStart w:id="81"/>
            <w:r>
              <w:t>verbonden met andere koolstofatomen.</w:t>
            </w:r>
            <w:commentRangeEnd w:id="81"/>
            <w:r>
              <w:rPr>
                <w:rStyle w:val="CommentReference"/>
              </w:rPr>
              <w:commentReference w:id="81"/>
            </w:r>
          </w:p>
          <w:p w14:paraId="44C11CB1" w14:textId="447C1981" w:rsidR="009C36AD" w:rsidRDefault="009C36AD" w:rsidP="002F098F">
            <w:r>
              <w:t>Construeer een cis retinal molecuul met een molecuul bouwdoos. Maak er een foto van, verander het vervolgens in trans retinal en maak een tweede foto.</w:t>
            </w:r>
          </w:p>
        </w:tc>
      </w:tr>
    </w:tbl>
    <w:p w14:paraId="56ABDE5E" w14:textId="782018F6" w:rsidR="003E5F42" w:rsidRDefault="003E5F42" w:rsidP="00492764">
      <w:pPr>
        <w:pStyle w:val="NoSpacing"/>
      </w:pPr>
    </w:p>
    <w:tbl>
      <w:tblPr>
        <w:tblStyle w:val="Opdracht-achtergrond"/>
        <w:tblW w:w="0" w:type="auto"/>
        <w:tblLook w:val="04A0" w:firstRow="1" w:lastRow="0" w:firstColumn="1" w:lastColumn="0" w:noHBand="0" w:noVBand="1"/>
      </w:tblPr>
      <w:tblGrid>
        <w:gridCol w:w="9016"/>
      </w:tblGrid>
      <w:tr w:rsidR="009C36AD" w14:paraId="6177C5B0" w14:textId="77777777" w:rsidTr="009C36AD">
        <w:tc>
          <w:tcPr>
            <w:tcW w:w="9016" w:type="dxa"/>
          </w:tcPr>
          <w:p w14:paraId="50D0B7C5" w14:textId="77777777" w:rsidR="009C36AD" w:rsidDel="00030AA5" w:rsidRDefault="009C36AD" w:rsidP="00FA60EA">
            <w:pPr>
              <w:pStyle w:val="Heading3"/>
            </w:pPr>
            <w:bookmarkStart w:id="82" w:name="_Toc162000881"/>
            <w:r>
              <w:t>Stabiliteit van rodopsine</w:t>
            </w:r>
            <w:bookmarkEnd w:id="82"/>
          </w:p>
          <w:p w14:paraId="7226DF7F" w14:textId="77777777" w:rsidR="009C36AD" w:rsidRDefault="009C36AD" w:rsidP="009C36AD">
            <w:r w:rsidDel="00030AA5">
              <w:t>A</w:t>
            </w:r>
            <w:r w:rsidRPr="0054368B" w:rsidDel="00030AA5">
              <w:t>f en toe v</w:t>
            </w:r>
            <w:r w:rsidDel="00030AA5">
              <w:t xml:space="preserve">erandert </w:t>
            </w:r>
            <w:r w:rsidRPr="0054368B" w:rsidDel="00030AA5">
              <w:t>retinal spontaan van vorm</w:t>
            </w:r>
            <w:r w:rsidDel="00030AA5">
              <w:t xml:space="preserve"> zonder dat er een interactie is met licht.</w:t>
            </w:r>
            <w:r w:rsidRPr="0054368B" w:rsidDel="00030AA5">
              <w:t xml:space="preserve"> </w:t>
            </w:r>
            <w:r w:rsidDel="00030AA5">
              <w:t>Dat is een bron van ruis: je oog (of een sensor)  geeft een vals signaal af. Om goed te kunnen zien moet die ruis veel kleiner zijn dan het echte signaal. Met andere woorden: de kans dat rodopsine spontaan uit elkaar valt moet heel klein zijn. E</w:t>
            </w:r>
            <w:r w:rsidRPr="0054368B" w:rsidDel="00030AA5">
              <w:t>en staafje</w:t>
            </w:r>
            <w:r w:rsidDel="00030AA5">
              <w:t xml:space="preserve"> bevat</w:t>
            </w:r>
            <w:r w:rsidRPr="0054368B" w:rsidDel="00030AA5">
              <w:t xml:space="preserve"> ongeveer 10</w:t>
            </w:r>
            <w:r w:rsidRPr="0054368B" w:rsidDel="00030AA5">
              <w:rPr>
                <w:vertAlign w:val="superscript"/>
              </w:rPr>
              <w:t>8</w:t>
            </w:r>
            <w:r w:rsidRPr="0054368B" w:rsidDel="00030AA5">
              <w:t xml:space="preserve"> moleculen rodopsine</w:t>
            </w:r>
            <w:r w:rsidDel="00030AA5">
              <w:t xml:space="preserve"> en </w:t>
            </w:r>
            <w:r w:rsidRPr="0054368B" w:rsidDel="00030AA5">
              <w:t>geeft ongeveer iedere 1</w:t>
            </w:r>
            <w:r w:rsidDel="00030AA5">
              <w:t>5</w:t>
            </w:r>
            <w:r w:rsidRPr="0054368B" w:rsidDel="00030AA5">
              <w:t>0 seconden een vals signaal af.</w:t>
            </w:r>
            <w:r w:rsidDel="00030AA5">
              <w:t xml:space="preserve"> </w:t>
            </w:r>
          </w:p>
          <w:p w14:paraId="67311822" w14:textId="659ADA13" w:rsidR="009C36AD" w:rsidRDefault="009C36AD" w:rsidP="00F675FB">
            <w:r w:rsidDel="00030AA5">
              <w:t>Leg met deze twee gegevens en een berekening uit dat</w:t>
            </w:r>
            <w:r w:rsidRPr="0054368B" w:rsidDel="00030AA5">
              <w:t xml:space="preserve"> </w:t>
            </w:r>
            <w:r w:rsidDel="00030AA5">
              <w:t>r</w:t>
            </w:r>
            <w:r w:rsidRPr="0054368B" w:rsidDel="00030AA5">
              <w:t xml:space="preserve">odopsine een </w:t>
            </w:r>
            <w:r w:rsidDel="00030AA5">
              <w:t>heel</w:t>
            </w:r>
            <w:r w:rsidRPr="0054368B" w:rsidDel="00030AA5">
              <w:t xml:space="preserve"> stabiel molecuul</w:t>
            </w:r>
            <w:r w:rsidDel="00030AA5">
              <w:t xml:space="preserve"> is.</w:t>
            </w:r>
          </w:p>
        </w:tc>
      </w:tr>
    </w:tbl>
    <w:p w14:paraId="76DEE04B" w14:textId="0179564B" w:rsidR="00F675FB" w:rsidRDefault="00F675FB" w:rsidP="00492764">
      <w:pPr>
        <w:pStyle w:val="NoSpacing"/>
      </w:pPr>
    </w:p>
    <w:p w14:paraId="5BEBB2D0" w14:textId="75FEF418" w:rsidR="002F098F" w:rsidRDefault="00985553" w:rsidP="002F098F">
      <w:pPr>
        <w:pStyle w:val="Heading2"/>
      </w:pPr>
      <w:bookmarkStart w:id="83" w:name="_Toc165031831"/>
      <w:r>
        <w:t>Kleur onderscheiden: k</w:t>
      </w:r>
      <w:commentRangeStart w:id="84"/>
      <w:r w:rsidR="002F098F">
        <w:t>egeltjes</w:t>
      </w:r>
      <w:commentRangeEnd w:id="84"/>
      <w:r w:rsidR="003C50EF">
        <w:rPr>
          <w:rStyle w:val="CommentReference"/>
          <w:rFonts w:asciiTheme="minorHAnsi" w:eastAsiaTheme="minorHAnsi" w:hAnsiTheme="minorHAnsi" w:cstheme="minorBidi"/>
          <w:color w:val="auto"/>
        </w:rPr>
        <w:commentReference w:id="84"/>
      </w:r>
      <w:bookmarkEnd w:id="83"/>
    </w:p>
    <w:p w14:paraId="7C37B132" w14:textId="1DD032C6" w:rsidR="002F098F" w:rsidRDefault="002F098F" w:rsidP="002F098F">
      <w:r>
        <w:t xml:space="preserve">In zowel de staafjes als de kegeltjes is het de </w:t>
      </w:r>
      <w:commentRangeStart w:id="85"/>
      <w:r>
        <w:t xml:space="preserve">stof retinal die </w:t>
      </w:r>
      <w:commentRangeEnd w:id="85"/>
      <w:r>
        <w:rPr>
          <w:rStyle w:val="CommentReference"/>
        </w:rPr>
        <w:commentReference w:id="85"/>
      </w:r>
      <w:r>
        <w:t xml:space="preserve">reageert op licht. Het precieze eiwit waar het in opgesloten zit (de opsine) verschilt echter. </w:t>
      </w:r>
      <w:r w:rsidR="00AE5520">
        <w:t xml:space="preserve">Daardoor </w:t>
      </w:r>
      <w:r>
        <w:t>verschilt de kleur van het licht waarbij retinal van vorm verandert. Zo heeft de natuur een (bio)sensor ontw</w:t>
      </w:r>
      <w:r w:rsidR="00E31595">
        <w:t>o</w:t>
      </w:r>
      <w:r>
        <w:t>rpen die gevoelig is voor bepaalde kleuren licht.</w:t>
      </w:r>
    </w:p>
    <w:p w14:paraId="63EC01E5" w14:textId="0686E892" w:rsidR="002B0506" w:rsidRDefault="00F81D71" w:rsidP="00433224">
      <w:r>
        <w:t>In figuur 2.8</w:t>
      </w:r>
      <w:r w:rsidR="00752A52">
        <w:t xml:space="preserve"> zie je</w:t>
      </w:r>
      <w:r w:rsidR="00752A52" w:rsidRPr="00752A52">
        <w:t xml:space="preserve"> </w:t>
      </w:r>
      <w:r w:rsidR="00752A52">
        <w:t>voor welke golflengtes een staafje gevoelig is. De piek ligt ongeveer bij een golflengte van 500 nanometer, wat overeenkomt met groen licht.</w:t>
      </w:r>
      <w:r w:rsidR="001F4856">
        <w:t xml:space="preserve"> </w:t>
      </w:r>
      <w:r w:rsidR="009C01E7">
        <w:t xml:space="preserve">Kleur zie je juist met de kegeltjes. Daarvan heb je drie verschillende soorten. Elk </w:t>
      </w:r>
      <w:r w:rsidR="0072288D">
        <w:t xml:space="preserve">kegeltje </w:t>
      </w:r>
      <w:r w:rsidR="009C01E7">
        <w:t xml:space="preserve">is gevoelig voor een specifiek stukje van lichtspectrum. </w:t>
      </w:r>
      <w:commentRangeStart w:id="86"/>
      <w:r w:rsidR="009C01E7">
        <w:t xml:space="preserve">Een is voornamelijk gevoelig voor </w:t>
      </w:r>
      <w:commentRangeStart w:id="87"/>
      <w:commentRangeStart w:id="88"/>
      <w:r w:rsidR="009C01E7">
        <w:t xml:space="preserve">rood licht, één voor groen en één voor blauw licht. Zie </w:t>
      </w:r>
      <w:commentRangeEnd w:id="87"/>
      <w:commentRangeEnd w:id="88"/>
      <w:r w:rsidR="009C01E7">
        <w:t>figuur 2.9.</w:t>
      </w:r>
      <w:r w:rsidR="009C01E7">
        <w:rPr>
          <w:rStyle w:val="CommentReference"/>
        </w:rPr>
        <w:commentReference w:id="87"/>
      </w:r>
      <w:r w:rsidR="009C01E7">
        <w:rPr>
          <w:rStyle w:val="CommentReference"/>
        </w:rPr>
        <w:commentReference w:id="88"/>
      </w:r>
      <w:commentRangeEnd w:id="86"/>
      <w:r w:rsidR="009C01E7">
        <w:rPr>
          <w:rStyle w:val="CommentReference"/>
        </w:rPr>
        <w:commentReference w:id="86"/>
      </w:r>
      <w:r w:rsidR="009C01E7">
        <w:t xml:space="preserve"> I</w:t>
      </w:r>
      <w:r w:rsidR="001F4856">
        <w:t xml:space="preserve">n dit figuur is ook nog eens de grafiek voor </w:t>
      </w:r>
      <w:r w:rsidR="009C01E7">
        <w:t xml:space="preserve">de </w:t>
      </w:r>
      <w:r w:rsidR="001F4856">
        <w:t>staafjes weergegeven.</w:t>
      </w:r>
      <w:r w:rsidR="002F098F">
        <w:t xml:space="preserve"> </w:t>
      </w:r>
    </w:p>
    <w:p w14:paraId="63F40104" w14:textId="0234F2C9" w:rsidR="00114675" w:rsidRDefault="00114675" w:rsidP="00433224">
      <w:r>
        <w:t xml:space="preserve">Met die drie kegeltjes kun je veel meer kleuren zien dan alleen blauw, groen en rood. Dat werkt als volgt. Stel er valt </w:t>
      </w:r>
      <w:commentRangeStart w:id="89"/>
      <w:r>
        <w:t>cyaan</w:t>
      </w:r>
      <w:commentRangeEnd w:id="89"/>
      <w:r w:rsidR="009E497C">
        <w:rPr>
          <w:rStyle w:val="CommentReference"/>
        </w:rPr>
        <w:commentReference w:id="89"/>
      </w:r>
      <w:r>
        <w:t xml:space="preserve"> licht op je netvlies met een golflengte van 480 nm. </w:t>
      </w:r>
      <w:r w:rsidR="00280C1F">
        <w:t xml:space="preserve">Alle drie de kegeltjes zijn gevoelig voor dit soort licht en geven dus alle drie een signaal naar de hersenen. </w:t>
      </w:r>
      <w:r w:rsidR="00EE6086">
        <w:t>Omdat bij deze golflengte de gevoeligheid niet precies gelijk is, verschilt het signaal van de drie kegeltjes. Het is die precieze combinatie van signalen waar de hersenen een betekenis aan geven.</w:t>
      </w:r>
      <w:r w:rsidR="007154AE">
        <w:t xml:space="preserve"> </w:t>
      </w:r>
      <w:r w:rsidR="00DC77C2">
        <w:t>Je hersenen gebruiken dus de relatieve sterkte van de drie signalen om heel veel kleuren mee te kunnen zien.</w:t>
      </w:r>
    </w:p>
    <w:p w14:paraId="7E29FEFB" w14:textId="49BA9458" w:rsidR="004C3B50" w:rsidRDefault="004C3B50" w:rsidP="002F098F">
      <w:r w:rsidDel="00D0493A">
        <w:rPr>
          <w:noProof/>
          <w:lang w:eastAsia="nl-NL"/>
        </w:rPr>
        <w:drawing>
          <wp:inline distT="0" distB="0" distL="0" distR="0" wp14:anchorId="15D9DD8C" wp14:editId="6214F4B6">
            <wp:extent cx="2926754" cy="2606722"/>
            <wp:effectExtent l="0" t="0" r="6985" b="3175"/>
            <wp:docPr id="1317739562" name="Picture 1317739562" descr="A diagram of a ch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hain&#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9070" cy="2608785"/>
                    </a:xfrm>
                    <a:prstGeom prst="rect">
                      <a:avLst/>
                    </a:prstGeom>
                  </pic:spPr>
                </pic:pic>
              </a:graphicData>
            </a:graphic>
          </wp:inline>
        </w:drawing>
      </w:r>
    </w:p>
    <w:p w14:paraId="7B8DEEBB" w14:textId="77777777" w:rsidR="00EF72AD" w:rsidRDefault="00EF72AD" w:rsidP="00EF72AD">
      <w:commentRangeStart w:id="90"/>
      <w:r>
        <w:t>Figuur 2.8 Absorptie van licht door een staafje als functie van de golflengte.</w:t>
      </w:r>
      <w:commentRangeEnd w:id="90"/>
      <w:r>
        <w:rPr>
          <w:rStyle w:val="CommentReference"/>
        </w:rPr>
        <w:commentReference w:id="90"/>
      </w:r>
    </w:p>
    <w:p w14:paraId="01711551" w14:textId="31E9085E" w:rsidR="00EF72AD" w:rsidRPr="00E827ED" w:rsidRDefault="00EF72AD" w:rsidP="00EF72AD">
      <w:pPr>
        <w:rPr>
          <w:lang w:val="en-US"/>
        </w:rPr>
      </w:pPr>
      <w:r>
        <w:rPr>
          <w:noProof/>
        </w:rPr>
        <w:lastRenderedPageBreak/>
        <w:drawing>
          <wp:inline distT="0" distB="0" distL="0" distR="0" wp14:anchorId="6A4B6BC3" wp14:editId="6A71FF8A">
            <wp:extent cx="4413429" cy="2880000"/>
            <wp:effectExtent l="0" t="0" r="6350" b="0"/>
            <wp:docPr id="1137136685" name="Picture 1137136685"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36685" name="Picture 4" descr="A diagram of different color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13429" cy="2880000"/>
                    </a:xfrm>
                    <a:prstGeom prst="rect">
                      <a:avLst/>
                    </a:prstGeom>
                  </pic:spPr>
                </pic:pic>
              </a:graphicData>
            </a:graphic>
          </wp:inline>
        </w:drawing>
      </w:r>
      <w:r>
        <w:br/>
      </w:r>
      <w:commentRangeStart w:id="91"/>
      <w:r>
        <w:t xml:space="preserve">Figuur 2.9 De gevoeligheid van kegeltjes en staafjes als functie van kleur. </w:t>
      </w:r>
      <w:r w:rsidRPr="00E827ED">
        <w:rPr>
          <w:lang w:val="en-US"/>
        </w:rPr>
        <w:t>(</w:t>
      </w:r>
      <w:r>
        <w:rPr>
          <w:lang w:val="en-US"/>
        </w:rPr>
        <w:t xml:space="preserve">Variatie op Bowmaker &amp; Dartnall </w:t>
      </w:r>
      <w:r w:rsidRPr="00E827ED">
        <w:rPr>
          <w:lang w:val="en-US"/>
        </w:rPr>
        <w:t>CC BY-SA 3.0 https://commons.wikimedia.org/wiki/File:Cone-response-uk.svg)</w:t>
      </w:r>
      <w:commentRangeEnd w:id="91"/>
      <w:r w:rsidR="004D5012">
        <w:rPr>
          <w:rStyle w:val="CommentReference"/>
        </w:rPr>
        <w:commentReference w:id="91"/>
      </w:r>
    </w:p>
    <w:tbl>
      <w:tblPr>
        <w:tblStyle w:val="Opdracht-achtergrond"/>
        <w:tblW w:w="0" w:type="auto"/>
        <w:tblLook w:val="04A0" w:firstRow="1" w:lastRow="0" w:firstColumn="1" w:lastColumn="0" w:noHBand="0" w:noVBand="1"/>
      </w:tblPr>
      <w:tblGrid>
        <w:gridCol w:w="9016"/>
      </w:tblGrid>
      <w:tr w:rsidR="009C36AD" w14:paraId="42EAF1B6" w14:textId="77777777" w:rsidTr="009C36AD">
        <w:tc>
          <w:tcPr>
            <w:tcW w:w="9016" w:type="dxa"/>
          </w:tcPr>
          <w:p w14:paraId="523EF921" w14:textId="77777777" w:rsidR="009C36AD" w:rsidRDefault="009C36AD" w:rsidP="00FA60EA">
            <w:pPr>
              <w:pStyle w:val="Heading3"/>
            </w:pPr>
            <w:bookmarkStart w:id="92" w:name="_Toc162000882"/>
            <w:r>
              <w:t>Lichtgevoeligheid staafjes</w:t>
            </w:r>
            <w:bookmarkEnd w:id="92"/>
          </w:p>
          <w:p w14:paraId="54E857D4" w14:textId="77777777" w:rsidR="009C36AD" w:rsidRPr="00B8354E" w:rsidRDefault="009C36AD" w:rsidP="009C36AD">
            <w:r>
              <w:t xml:space="preserve">Bij weinig licht is het signaal dat van de kegeltjes naar je hersens gaat veel kleiner dan van de staafjes. </w:t>
            </w:r>
          </w:p>
          <w:p w14:paraId="707E4EFB" w14:textId="77777777" w:rsidR="009C36AD" w:rsidRDefault="009C36AD" w:rsidP="00BA3D6C">
            <w:pPr>
              <w:pStyle w:val="ListParagraph"/>
              <w:numPr>
                <w:ilvl w:val="0"/>
                <w:numId w:val="12"/>
              </w:numPr>
            </w:pPr>
            <w:r>
              <w:t>Leg met behulp van figuur 2.8 uit waarom je met alleen staafjes toch geen kleuren van elkaar kunt onderscheiden, hoewel de staafjes wel gevoelig zijn voor meerdere kleuren.</w:t>
            </w:r>
          </w:p>
          <w:p w14:paraId="38A8F3C3" w14:textId="77777777" w:rsidR="009C36AD" w:rsidRDefault="009C36AD" w:rsidP="009C36AD">
            <w:r>
              <w:t>Apps die gebruikt worden bij het sterrenkijken hebben vaak een nachtmodus waarbij alleen roodtinten worden gebruikt met een golflengte rond de 630 nm. Daardoor kun je wel de app zien, maar wordt je niet door je scherm verblind waardoor je de lichtzwakke sterren niet meer ziet.</w:t>
            </w:r>
          </w:p>
          <w:p w14:paraId="179ED1FF" w14:textId="594D4548" w:rsidR="009C36AD" w:rsidRDefault="009C36AD" w:rsidP="00BA3D6C">
            <w:pPr>
              <w:pStyle w:val="ListParagraph"/>
              <w:numPr>
                <w:ilvl w:val="0"/>
                <w:numId w:val="12"/>
              </w:numPr>
            </w:pPr>
            <w:r>
              <w:t>Leg dat uit met behulp van de grafiek in figuur 2.9.</w:t>
            </w:r>
          </w:p>
        </w:tc>
      </w:tr>
    </w:tbl>
    <w:p w14:paraId="6D435843" w14:textId="6F003B52" w:rsidR="002F098F" w:rsidRDefault="002F098F" w:rsidP="00492764">
      <w:pPr>
        <w:pStyle w:val="NoSpacing"/>
      </w:pPr>
    </w:p>
    <w:tbl>
      <w:tblPr>
        <w:tblStyle w:val="Opdracht-achtergrond"/>
        <w:tblW w:w="0" w:type="auto"/>
        <w:tblLook w:val="04A0" w:firstRow="1" w:lastRow="0" w:firstColumn="1" w:lastColumn="0" w:noHBand="0" w:noVBand="1"/>
      </w:tblPr>
      <w:tblGrid>
        <w:gridCol w:w="9016"/>
      </w:tblGrid>
      <w:tr w:rsidR="002122B0" w14:paraId="0FDA1F8D" w14:textId="77777777" w:rsidTr="002122B0">
        <w:tc>
          <w:tcPr>
            <w:tcW w:w="9016" w:type="dxa"/>
          </w:tcPr>
          <w:p w14:paraId="6005EDDC" w14:textId="77777777" w:rsidR="002122B0" w:rsidRDefault="002122B0" w:rsidP="00FA60EA">
            <w:pPr>
              <w:pStyle w:val="Heading3"/>
            </w:pPr>
            <w:bookmarkStart w:id="93" w:name="_Toc162000883"/>
            <w:r>
              <w:t>Kleuren zien</w:t>
            </w:r>
            <w:bookmarkEnd w:id="93"/>
          </w:p>
          <w:p w14:paraId="5E82EAAF" w14:textId="77777777" w:rsidR="002122B0" w:rsidRDefault="002122B0" w:rsidP="002122B0">
            <w:r>
              <w:t>In de video bij de inleiding van dit hoofdstuk heb je al kennis kunnen maken met de bidsprinkhaankreeft. Vreemde naam trouwens: het is geen sprinkhaan en geen kreeft. Lees onderstaande tekst over de ogen van dit diertje.</w:t>
            </w:r>
          </w:p>
          <w:p w14:paraId="0CB23BE9" w14:textId="77777777" w:rsidR="002122B0" w:rsidRPr="00DE02D9" w:rsidRDefault="002122B0" w:rsidP="002122B0"/>
          <w:tbl>
            <w:tblPr>
              <w:tblStyle w:val="Artikel"/>
              <w:tblW w:w="0" w:type="auto"/>
              <w:tblLook w:val="04A0" w:firstRow="1" w:lastRow="0" w:firstColumn="1" w:lastColumn="0" w:noHBand="0" w:noVBand="1"/>
            </w:tblPr>
            <w:tblGrid>
              <w:gridCol w:w="8790"/>
            </w:tblGrid>
            <w:tr w:rsidR="002122B0" w14:paraId="0A45BC21" w14:textId="77777777" w:rsidTr="00C52EAE">
              <w:tc>
                <w:tcPr>
                  <w:tcW w:w="9016" w:type="dxa"/>
                </w:tcPr>
                <w:p w14:paraId="5F722CA4" w14:textId="77777777" w:rsidR="002122B0" w:rsidRPr="00271FD9" w:rsidRDefault="002122B0" w:rsidP="002122B0">
                  <w:pPr>
                    <w:rPr>
                      <w:b/>
                      <w:bCs/>
                    </w:rPr>
                  </w:pPr>
                  <w:r w:rsidRPr="00271FD9">
                    <w:rPr>
                      <w:b/>
                      <w:bCs/>
                    </w:rPr>
                    <w:t>De ogen van de bidsprinkhaankreeft</w:t>
                  </w:r>
                </w:p>
                <w:p w14:paraId="3A276D17" w14:textId="77777777" w:rsidR="002122B0" w:rsidRDefault="002122B0" w:rsidP="002122B0"/>
                <w:p w14:paraId="1590D935" w14:textId="77777777" w:rsidR="002122B0" w:rsidRDefault="002122B0" w:rsidP="002122B0">
                  <w:r>
                    <w:t>In het oog van bidsprinkhaankreeften bevinden zich twaalf verschillende fotoreceptorklassen, waaronder vier die uv-licht kunnen detecteren. Kun je je voorstellen wat een bidsprinkhaankreeft aan kleuren kan ontwaren!</w:t>
                  </w:r>
                </w:p>
                <w:p w14:paraId="70E99586" w14:textId="77777777" w:rsidR="002122B0" w:rsidRDefault="002122B0" w:rsidP="002122B0">
                  <w:r>
                    <w:rPr>
                      <w:noProof/>
                      <w:lang w:eastAsia="nl-NL"/>
                    </w:rPr>
                    <w:drawing>
                      <wp:inline distT="0" distB="0" distL="0" distR="0" wp14:anchorId="2ABC4840" wp14:editId="142C7D72">
                        <wp:extent cx="1620090" cy="1080000"/>
                        <wp:effectExtent l="0" t="0" r="0" b="6350"/>
                        <wp:docPr id="1559263182" name="Picture 1559263182" descr="A close up of a cr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075" name="Picture 104989075" descr="A close up of a crab&#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20090" cy="1080000"/>
                                </a:xfrm>
                                <a:prstGeom prst="rect">
                                  <a:avLst/>
                                </a:prstGeom>
                                <a:noFill/>
                                <a:ln>
                                  <a:noFill/>
                                </a:ln>
                              </pic:spPr>
                            </pic:pic>
                          </a:graphicData>
                        </a:graphic>
                      </wp:inline>
                    </w:drawing>
                  </w:r>
                </w:p>
                <w:p w14:paraId="4C1A3CA0" w14:textId="77777777" w:rsidR="002122B0" w:rsidRDefault="002122B0" w:rsidP="002122B0">
                  <w:r>
                    <w:t>Figuur 2.10 Ogen van de bidsprinkhaan garnaal door Daniel Sasse (CC BY 4.0)</w:t>
                  </w:r>
                </w:p>
                <w:p w14:paraId="2594A536" w14:textId="77777777" w:rsidR="002122B0" w:rsidRDefault="00000000" w:rsidP="002122B0">
                  <w:hyperlink r:id="rId57" w:history="1">
                    <w:r w:rsidR="002122B0" w:rsidRPr="00432F52">
                      <w:rPr>
                        <w:rStyle w:val="Hyperlink"/>
                      </w:rPr>
                      <w:t>https://commons.wikimedia.org/wiki/File:Mantis-Shrimp-Eyes.jpg</w:t>
                    </w:r>
                  </w:hyperlink>
                </w:p>
                <w:p w14:paraId="5292CF59" w14:textId="77777777" w:rsidR="002122B0" w:rsidRDefault="002122B0" w:rsidP="002122B0"/>
                <w:p w14:paraId="65297527" w14:textId="77777777" w:rsidR="002122B0" w:rsidRDefault="002122B0" w:rsidP="002122B0">
                  <w:commentRangeStart w:id="94"/>
                  <w:r>
                    <w:t xml:space="preserve">Toch maakt het schaaldiertje het niet zo bont: ze zijn ontstellend slecht in het onderscheiden van subtiele kleurverschillen. Mensen kunnen kleuren onderscheiden waarvan de golflengte </w:t>
                  </w:r>
                  <w:r>
                    <w:lastRenderedPageBreak/>
                    <w:t>één tot vier nanometer verschilt. Bidsprinkhaankreeften kunnen dat nog niet met kleuren die tussen twaalf en vijfentwintig nanometer uit elkaar liggen, ongeveer het verschil tussen zuiver geel en oranje. Zij zien als het ware de kleuren van een setje van twaalf verschillende potjes verf, maar kunnen de mengkleuren niet waarnemen.</w:t>
                  </w:r>
                  <w:commentRangeEnd w:id="94"/>
                  <w:r>
                    <w:rPr>
                      <w:rStyle w:val="CommentReference"/>
                    </w:rPr>
                    <w:commentReference w:id="94"/>
                  </w:r>
                </w:p>
                <w:p w14:paraId="0280419F" w14:textId="77777777" w:rsidR="002122B0" w:rsidRDefault="002122B0" w:rsidP="002122B0"/>
                <w:p w14:paraId="0D622C2F" w14:textId="77777777" w:rsidR="002122B0" w:rsidRDefault="002122B0" w:rsidP="002122B0">
                  <w:r>
                    <w:t xml:space="preserve">Bron: Esger Brunner, </w:t>
                  </w:r>
                  <w:r w:rsidRPr="00271FD9">
                    <w:rPr>
                      <w:i/>
                      <w:iCs/>
                    </w:rPr>
                    <w:t>Nederlands Tijdschrift voor Natuurkunde</w:t>
                  </w:r>
                </w:p>
              </w:tc>
            </w:tr>
          </w:tbl>
          <w:p w14:paraId="304EF92F" w14:textId="77777777" w:rsidR="002122B0" w:rsidRDefault="002122B0" w:rsidP="002122B0">
            <w:pPr>
              <w:spacing w:before="240"/>
            </w:pPr>
            <w:r>
              <w:lastRenderedPageBreak/>
              <w:t xml:space="preserve">In het oog van de bidsprinkhaankreeft vind je dus veel meer verschillende soorten lichtgevoelige cellen. Toch kun jij beter kleuren onderscheiden dan de bidsprinkhaankreeft. </w:t>
            </w:r>
          </w:p>
          <w:p w14:paraId="60BA4694" w14:textId="77777777" w:rsidR="002122B0" w:rsidRDefault="002122B0" w:rsidP="00BA3D6C">
            <w:pPr>
              <w:pStyle w:val="ListParagraph"/>
              <w:numPr>
                <w:ilvl w:val="0"/>
                <w:numId w:val="13"/>
              </w:numPr>
              <w:spacing w:before="240"/>
            </w:pPr>
            <w:r>
              <w:t>Leg met behulp van de theorie eerder beschreven uit hoe je met slechts drie soorten kegeltjes de kleuren geel en violet kunt zien.</w:t>
            </w:r>
          </w:p>
          <w:p w14:paraId="6532990B" w14:textId="77777777" w:rsidR="002122B0" w:rsidRDefault="002122B0" w:rsidP="002122B0">
            <w:pPr>
              <w:spacing w:before="240"/>
            </w:pPr>
            <w:r>
              <w:t>Elk van de lichtgevoelige cellen van de bidsprinkhaankreeft is gevoelig voor een net iets andere golflengte. In figuur 2.9 staat de gevoeligheid van de drie kegeltjes in mensenogen.</w:t>
            </w:r>
          </w:p>
          <w:p w14:paraId="61262FCF" w14:textId="77777777" w:rsidR="002122B0" w:rsidRDefault="002122B0" w:rsidP="00BA3D6C">
            <w:pPr>
              <w:pStyle w:val="ListParagraph"/>
              <w:numPr>
                <w:ilvl w:val="0"/>
                <w:numId w:val="13"/>
              </w:numPr>
              <w:spacing w:before="240"/>
            </w:pPr>
            <w:r>
              <w:t>Maak een schets hoe jij denkt dat de grafiek er voor de 12 lichtgevoelige cellen van de bidsprinkhaankreeft eruit ziet. Geef kort een motivatie voor je schets.</w:t>
            </w:r>
          </w:p>
          <w:p w14:paraId="1104F8DC" w14:textId="77777777" w:rsidR="002122B0" w:rsidRDefault="002122B0" w:rsidP="00BA3D6C">
            <w:pPr>
              <w:pStyle w:val="ListParagraph"/>
              <w:numPr>
                <w:ilvl w:val="0"/>
                <w:numId w:val="13"/>
              </w:numPr>
              <w:spacing w:before="240"/>
            </w:pPr>
            <w:r>
              <w:t>Leg met behulp van jouw schets en het artikel uit dat de hersenen van de bidsprinkhaankreeft niet veel doen aan het verwerken van de informatie, zoals wel het geval is in de hersenen van mensen.</w:t>
            </w:r>
          </w:p>
          <w:p w14:paraId="06CBCF8A" w14:textId="77777777" w:rsidR="002122B0" w:rsidRDefault="002122B0" w:rsidP="002122B0">
            <w:pPr>
              <w:spacing w:before="240"/>
            </w:pPr>
            <w:r>
              <w:t>Doordat er minder verwerking plaats vindt in de hersenen van de bidsprinkhaankreeft wordt het signaal veel sneller verwerkt dan bij de mens.</w:t>
            </w:r>
          </w:p>
          <w:p w14:paraId="24C760D2" w14:textId="1C8E900B" w:rsidR="002122B0" w:rsidRDefault="002122B0" w:rsidP="00BA3D6C">
            <w:pPr>
              <w:pStyle w:val="ListParagraph"/>
              <w:numPr>
                <w:ilvl w:val="0"/>
                <w:numId w:val="13"/>
              </w:numPr>
              <w:spacing w:before="240"/>
            </w:pPr>
            <w:r>
              <w:t>Noem een evolutionair voordeel van deze snelle verwerking.</w:t>
            </w:r>
          </w:p>
        </w:tc>
      </w:tr>
    </w:tbl>
    <w:p w14:paraId="003C7772" w14:textId="0693BA34" w:rsidR="009F66C2" w:rsidRDefault="009F66C2" w:rsidP="00492764">
      <w:pPr>
        <w:pStyle w:val="NoSpacing"/>
      </w:pPr>
    </w:p>
    <w:tbl>
      <w:tblPr>
        <w:tblStyle w:val="Opdracht-achtergrond"/>
        <w:tblW w:w="0" w:type="auto"/>
        <w:tblLook w:val="04A0" w:firstRow="1" w:lastRow="0" w:firstColumn="1" w:lastColumn="0" w:noHBand="0" w:noVBand="1"/>
      </w:tblPr>
      <w:tblGrid>
        <w:gridCol w:w="9016"/>
      </w:tblGrid>
      <w:tr w:rsidR="006D5345" w14:paraId="3ADE0AAB" w14:textId="77777777" w:rsidTr="006D5345">
        <w:tc>
          <w:tcPr>
            <w:tcW w:w="9016" w:type="dxa"/>
          </w:tcPr>
          <w:p w14:paraId="7996E2B5" w14:textId="77777777" w:rsidR="006D5345" w:rsidRDefault="006D5345" w:rsidP="00FA60EA">
            <w:pPr>
              <w:pStyle w:val="Heading3"/>
            </w:pPr>
            <w:bookmarkStart w:id="95" w:name="_Toc162000884"/>
            <w:r>
              <w:t>Kleurenblind</w:t>
            </w:r>
            <w:bookmarkEnd w:id="95"/>
          </w:p>
          <w:p w14:paraId="2C843CE1" w14:textId="77777777" w:rsidR="006D5345" w:rsidRDefault="006D5345" w:rsidP="006D5345">
            <w:r>
              <w:t xml:space="preserve">Een vorm van kleurenblindheid is de rood-groen beperking. Je kunt dan niet goed onderscheid maken tussen de kleuren rood en groen. </w:t>
            </w:r>
          </w:p>
          <w:p w14:paraId="48A346C0" w14:textId="09E49EB7" w:rsidR="006D5345" w:rsidRDefault="006D5345" w:rsidP="002F098F">
            <w:r>
              <w:t>Bedenk een oorzaak voor die beperking waarbij je gebruik maakt van figuur 2.9.</w:t>
            </w:r>
          </w:p>
        </w:tc>
      </w:tr>
    </w:tbl>
    <w:p w14:paraId="54D6CB04" w14:textId="279DDA3B" w:rsidR="00271FD9" w:rsidRDefault="00271FD9" w:rsidP="00492764">
      <w:pPr>
        <w:pStyle w:val="NoSpacing"/>
      </w:pPr>
    </w:p>
    <w:tbl>
      <w:tblPr>
        <w:tblStyle w:val="Opdracht-achtergrond"/>
        <w:tblW w:w="0" w:type="auto"/>
        <w:tblLook w:val="04A0" w:firstRow="1" w:lastRow="0" w:firstColumn="1" w:lastColumn="0" w:noHBand="0" w:noVBand="1"/>
      </w:tblPr>
      <w:tblGrid>
        <w:gridCol w:w="9016"/>
      </w:tblGrid>
      <w:tr w:rsidR="006D5345" w14:paraId="358E14DD" w14:textId="77777777" w:rsidTr="006D5345">
        <w:tc>
          <w:tcPr>
            <w:tcW w:w="9016" w:type="dxa"/>
          </w:tcPr>
          <w:p w14:paraId="16394385" w14:textId="77777777" w:rsidR="006D5345" w:rsidRDefault="006D5345" w:rsidP="00FA60EA">
            <w:pPr>
              <w:pStyle w:val="Heading3"/>
            </w:pPr>
            <w:bookmarkStart w:id="96" w:name="_Toc162000885"/>
            <w:r>
              <w:t>Meer kegeltjes of meer staafjes?</w:t>
            </w:r>
            <w:bookmarkEnd w:id="96"/>
          </w:p>
          <w:p w14:paraId="2DDFFD84" w14:textId="77777777" w:rsidR="006D5345" w:rsidRDefault="006D5345" w:rsidP="006D5345">
            <w:r>
              <w:t>Vier leerlingen praten over de vraag of je nu meer kegeltjes of staafjes hebt in je netvlies:</w:t>
            </w:r>
          </w:p>
          <w:p w14:paraId="050D6D46" w14:textId="77777777" w:rsidR="006D5345" w:rsidRDefault="006D5345" w:rsidP="006D5345">
            <w:pPr>
              <w:ind w:left="720"/>
            </w:pPr>
            <w:r>
              <w:t>Sumeia zegt: ‘Je moet drie verschillende kleuren kunnen zien. Staafjes hoeven alleen licht en donker waar te nemen. Dus je hebt meer kegeltjes nodig.’</w:t>
            </w:r>
          </w:p>
          <w:p w14:paraId="6F25D25F" w14:textId="31BF37C7" w:rsidR="006D5345" w:rsidRDefault="0099041B" w:rsidP="006D5345">
            <w:pPr>
              <w:ind w:left="720"/>
            </w:pPr>
            <w:r>
              <w:t>Iris</w:t>
            </w:r>
            <w:r w:rsidR="006D5345">
              <w:t xml:space="preserve"> zegt: ‘In het donker is er minder licht. Dan kijk je met je staafjes, dus je hebt meer staafjes nodig.’</w:t>
            </w:r>
          </w:p>
          <w:p w14:paraId="19046C58" w14:textId="77777777" w:rsidR="006D5345" w:rsidRDefault="006D5345" w:rsidP="006D5345">
            <w:pPr>
              <w:ind w:left="720"/>
            </w:pPr>
            <w:r>
              <w:t>Sem zegt: ‘In het donker kun je soms nog steeds kleur zien, dus je hebt van een bepaald type kegeltje er minder nodig dan van de anderen.’</w:t>
            </w:r>
          </w:p>
          <w:p w14:paraId="59BD19C0" w14:textId="77777777" w:rsidR="006D5345" w:rsidRDefault="006D5345" w:rsidP="006D5345">
            <w:pPr>
              <w:ind w:left="720"/>
            </w:pPr>
            <w:r>
              <w:t>Amir zegt: ‘Ik denk dat het aantal staafjes gelijk is aan het totaal aantal kegeltjes. Dus van alle drie bij elkaar opgeteld.’</w:t>
            </w:r>
          </w:p>
          <w:p w14:paraId="4691B3EA" w14:textId="77777777" w:rsidR="006D5345" w:rsidRDefault="006D5345" w:rsidP="00BA3D6C">
            <w:pPr>
              <w:pStyle w:val="ListParagraph"/>
              <w:numPr>
                <w:ilvl w:val="0"/>
                <w:numId w:val="14"/>
              </w:numPr>
            </w:pPr>
            <w:r>
              <w:t xml:space="preserve">Geef voor elk van de leerlingen een argument waarom je het </w:t>
            </w:r>
            <w:r w:rsidRPr="00574E58">
              <w:rPr>
                <w:u w:val="single"/>
              </w:rPr>
              <w:t>eens</w:t>
            </w:r>
            <w:r>
              <w:t xml:space="preserve"> zou kunnen zijn.</w:t>
            </w:r>
          </w:p>
          <w:p w14:paraId="5EAFF7B1" w14:textId="77777777" w:rsidR="006D5345" w:rsidRDefault="006D5345" w:rsidP="00BA3D6C">
            <w:pPr>
              <w:pStyle w:val="ListParagraph"/>
              <w:numPr>
                <w:ilvl w:val="0"/>
                <w:numId w:val="14"/>
              </w:numPr>
            </w:pPr>
            <w:r>
              <w:t xml:space="preserve">Geef voor elk van de leerlingen een argument waarom je het </w:t>
            </w:r>
            <w:r w:rsidRPr="00574E58">
              <w:rPr>
                <w:u w:val="single"/>
              </w:rPr>
              <w:t>oneens</w:t>
            </w:r>
            <w:r>
              <w:t xml:space="preserve"> zou kunnen zijn.</w:t>
            </w:r>
          </w:p>
          <w:p w14:paraId="1DEA0352" w14:textId="47C0B80E" w:rsidR="006D5345" w:rsidRDefault="006D5345" w:rsidP="00BA3D6C">
            <w:pPr>
              <w:pStyle w:val="ListParagraph"/>
              <w:numPr>
                <w:ilvl w:val="0"/>
                <w:numId w:val="14"/>
              </w:numPr>
            </w:pPr>
            <w:r>
              <w:t>Bedenk samen nog andere mogelijke antwoorden.</w:t>
            </w:r>
          </w:p>
        </w:tc>
      </w:tr>
    </w:tbl>
    <w:p w14:paraId="76540615" w14:textId="72CBD525" w:rsidR="002F098F" w:rsidRPr="00E2501C" w:rsidRDefault="002F098F" w:rsidP="00492764">
      <w:pPr>
        <w:pStyle w:val="NoSpacing"/>
      </w:pPr>
    </w:p>
    <w:p w14:paraId="107A47EC" w14:textId="7EB1CF58" w:rsidR="002F098F" w:rsidRDefault="002F098F" w:rsidP="002F098F">
      <w:pPr>
        <w:pStyle w:val="Heading2"/>
      </w:pPr>
      <w:bookmarkStart w:id="97" w:name="_Toc165031832"/>
      <w:r>
        <w:t>Kleuren maken en meten met LEDs</w:t>
      </w:r>
      <w:bookmarkEnd w:id="97"/>
    </w:p>
    <w:p w14:paraId="73086DDC" w14:textId="2097E1CE" w:rsidR="006B601B" w:rsidRDefault="006B601B" w:rsidP="002F098F">
      <w:r>
        <w:t>Je kunt je oog dus zien als een sensor die licht meet en omzet in een signaal. Je oog kan daarbij onderscheid maken tussen licht en donker: ogen zijn lichtgevoelig. En je ogen kunnen heel veel verschillende kleuren licht onderscheiden</w:t>
      </w:r>
      <w:r w:rsidR="00582283">
        <w:t>: ze zijn ook kleurgevoe</w:t>
      </w:r>
      <w:r w:rsidR="00F60A99">
        <w:t>lig.</w:t>
      </w:r>
      <w:r w:rsidR="00E132C7">
        <w:t xml:space="preserve"> Veel technische toepassingen </w:t>
      </w:r>
      <w:r w:rsidR="00E132C7">
        <w:lastRenderedPageBreak/>
        <w:t xml:space="preserve">moeten </w:t>
      </w:r>
      <w:r w:rsidR="001D209D">
        <w:t>iets soortgelijks kunnen</w:t>
      </w:r>
      <w:r w:rsidR="00E132C7">
        <w:t xml:space="preserve">: </w:t>
      </w:r>
      <w:r w:rsidR="001D209D">
        <w:t xml:space="preserve">1) </w:t>
      </w:r>
      <w:r w:rsidR="00E132C7">
        <w:t>weinig licht waarnemen en omzetten in een elektrisch signaal</w:t>
      </w:r>
      <w:r w:rsidR="001D209D">
        <w:t>, en</w:t>
      </w:r>
      <w:r w:rsidR="000D66DB">
        <w:t>/</w:t>
      </w:r>
      <w:r w:rsidR="001D209D">
        <w:t>of 2) de kleur van licht waarnemen en dat omzetten in een elektrisch signaal.</w:t>
      </w:r>
    </w:p>
    <w:p w14:paraId="76867FFD" w14:textId="0C191E47" w:rsidR="0097150C" w:rsidRDefault="00E603BB" w:rsidP="002F098F">
      <w:r>
        <w:t xml:space="preserve">In </w:t>
      </w:r>
      <w:r>
        <w:fldChar w:fldCharType="begin"/>
      </w:r>
      <w:r>
        <w:instrText xml:space="preserve"> REF _Ref147488371 \r \h </w:instrText>
      </w:r>
      <w:r>
        <w:fldChar w:fldCharType="separate"/>
      </w:r>
      <w:r w:rsidR="00293711">
        <w:t>Opdracht 1.7</w:t>
      </w:r>
      <w:r>
        <w:fldChar w:fldCharType="end"/>
      </w:r>
      <w:r>
        <w:t xml:space="preserve"> heb je al een eerste sensor gemaakt. Die zette </w:t>
      </w:r>
      <w:r w:rsidR="002562A4">
        <w:t xml:space="preserve">een verandering van het </w:t>
      </w:r>
      <w:r w:rsidR="002562A4" w:rsidRPr="000D66DB">
        <w:rPr>
          <w:i/>
          <w:iCs/>
        </w:rPr>
        <w:t>elektrisch veld</w:t>
      </w:r>
      <w:r w:rsidR="002562A4">
        <w:t xml:space="preserve"> om in een elektrisch signaal </w:t>
      </w:r>
      <w:r w:rsidR="00BF34FE">
        <w:t>(</w:t>
      </w:r>
      <w:r w:rsidR="002562A4">
        <w:t>en vervolgens weer in licht</w:t>
      </w:r>
      <w:r w:rsidR="00BF34FE">
        <w:t>)</w:t>
      </w:r>
      <w:r w:rsidR="002562A4">
        <w:t xml:space="preserve">. Die sensor maakte gebruik van </w:t>
      </w:r>
      <w:r w:rsidR="0094155F">
        <w:t>een JFET</w:t>
      </w:r>
      <w:r w:rsidR="00E01B99">
        <w:t xml:space="preserve"> en een led</w:t>
      </w:r>
      <w:r w:rsidR="0094155F">
        <w:t xml:space="preserve">. Een JFET is een </w:t>
      </w:r>
      <w:r w:rsidR="00A46AEB">
        <w:t xml:space="preserve">voorbeeld van een </w:t>
      </w:r>
      <w:r w:rsidR="0094155F">
        <w:t>transistor</w:t>
      </w:r>
      <w:r w:rsidR="0017070F">
        <w:t xml:space="preserve">: een component die een signaal kan versterken of kan dienen als schakelaar. </w:t>
      </w:r>
      <w:r w:rsidR="008D2BA3">
        <w:t xml:space="preserve">Transistoren kunnen heel klein zijn: in je smartphone zitten wel 10 miljard transistoren! </w:t>
      </w:r>
      <w:r w:rsidR="00281A99">
        <w:t>Al die transistoren samen zijn verantwoordelijk voor het verwerken van elektrische signalen</w:t>
      </w:r>
      <w:r w:rsidR="00DC0CFA">
        <w:t xml:space="preserve"> en dat maakt allerlei bewerkingen mogelijk.</w:t>
      </w:r>
    </w:p>
    <w:p w14:paraId="56CD4324" w14:textId="682ACE1F" w:rsidR="001E21BE" w:rsidRDefault="00EA6761" w:rsidP="002F098F">
      <w:r>
        <w:t xml:space="preserve">In de sensor van </w:t>
      </w:r>
      <w:r>
        <w:fldChar w:fldCharType="begin"/>
      </w:r>
      <w:r>
        <w:instrText xml:space="preserve"> REF _Ref147488371 \r \h </w:instrText>
      </w:r>
      <w:r>
        <w:fldChar w:fldCharType="separate"/>
      </w:r>
      <w:r w:rsidR="00293711">
        <w:t>Opdracht 1.7</w:t>
      </w:r>
      <w:r>
        <w:fldChar w:fldCharType="end"/>
      </w:r>
      <w:r>
        <w:t xml:space="preserve"> zat ook een led: die </w:t>
      </w:r>
      <w:r w:rsidR="00BF4FCE">
        <w:t>zette het elektrische signaal om in een lichtsignaal.</w:t>
      </w:r>
      <w:r w:rsidR="009047FF">
        <w:t xml:space="preserve"> </w:t>
      </w:r>
      <w:r w:rsidR="002F098F">
        <w:t>L</w:t>
      </w:r>
      <w:r w:rsidR="009047FF">
        <w:t>ed</w:t>
      </w:r>
      <w:r w:rsidR="002F098F">
        <w:t xml:space="preserve"> is een afkoring van </w:t>
      </w:r>
      <w:r w:rsidR="00A85D11" w:rsidRPr="00A85D11">
        <w:rPr>
          <w:i/>
          <w:iCs/>
        </w:rPr>
        <w:t>l</w:t>
      </w:r>
      <w:r w:rsidR="002F098F" w:rsidRPr="00A85D11">
        <w:rPr>
          <w:i/>
          <w:iCs/>
        </w:rPr>
        <w:t xml:space="preserve">ight </w:t>
      </w:r>
      <w:r w:rsidR="00A85D11" w:rsidRPr="00A85D11">
        <w:rPr>
          <w:i/>
          <w:iCs/>
        </w:rPr>
        <w:t>e</w:t>
      </w:r>
      <w:r w:rsidR="002F098F" w:rsidRPr="00A85D11">
        <w:rPr>
          <w:i/>
          <w:iCs/>
        </w:rPr>
        <w:t xml:space="preserve">mitting </w:t>
      </w:r>
      <w:r w:rsidR="00A85D11" w:rsidRPr="00A85D11">
        <w:rPr>
          <w:i/>
          <w:iCs/>
        </w:rPr>
        <w:t>d</w:t>
      </w:r>
      <w:r w:rsidR="002F098F" w:rsidRPr="00A85D11">
        <w:rPr>
          <w:i/>
          <w:iCs/>
        </w:rPr>
        <w:t>iode</w:t>
      </w:r>
      <w:r w:rsidR="002F098F">
        <w:t xml:space="preserve"> (vertaling: licht uitzendende diode). Een diode is, net als een transistor, een elektrische component die gemaakt kan worden van halfgeleiders. </w:t>
      </w:r>
      <w:r w:rsidR="001E21BE">
        <w:t>In figuur 2.11 zie je een schematische weergave van een led.</w:t>
      </w:r>
      <w:r w:rsidR="00667216">
        <w:t xml:space="preserve"> Het plastic omhulsel zorgt ervoor dat het licht gebundeld wordt</w:t>
      </w:r>
      <w:r w:rsidR="00D66CD2">
        <w:t xml:space="preserve"> en beschermt tegelijkertijd de diode zelf. Merk op dat een led twee aansluitingen heeft die niet gelijk zijn. </w:t>
      </w:r>
      <w:r w:rsidR="00F66E24">
        <w:t xml:space="preserve">De led geeft alleen licht als deze goed is aangesloten: het lange pootje is de plus, het korte de min. </w:t>
      </w:r>
      <w:r w:rsidR="00F022E9">
        <w:t>Bovendien kun je de min-kant herkennen door</w:t>
      </w:r>
      <w:r w:rsidR="00F53173">
        <w:t>dat het omhulsel aan die kant is afgeplat.</w:t>
      </w:r>
    </w:p>
    <w:p w14:paraId="365F0345" w14:textId="6D46D094" w:rsidR="001E21BE" w:rsidRDefault="001E21BE" w:rsidP="001E21BE">
      <w:commentRangeStart w:id="98"/>
      <w:r>
        <w:rPr>
          <w:noProof/>
        </w:rPr>
        <w:drawing>
          <wp:inline distT="0" distB="0" distL="0" distR="0" wp14:anchorId="760D4548" wp14:editId="7627C57A">
            <wp:extent cx="1219200" cy="1580406"/>
            <wp:effectExtent l="0" t="0" r="0" b="1270"/>
            <wp:docPr id="1962261714" name="Picture 1962261714" descr="A diagram of a sh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908" name="Picture 4" descr="A diagram of a shell&#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r="63303"/>
                    <a:stretch/>
                  </pic:blipFill>
                  <pic:spPr bwMode="auto">
                    <a:xfrm>
                      <a:off x="0" y="0"/>
                      <a:ext cx="1220110" cy="1581586"/>
                    </a:xfrm>
                    <a:prstGeom prst="rect">
                      <a:avLst/>
                    </a:prstGeom>
                    <a:noFill/>
                    <a:ln>
                      <a:noFill/>
                    </a:ln>
                    <a:extLst>
                      <a:ext uri="{53640926-AAD7-44D8-BBD7-CCE9431645EC}">
                        <a14:shadowObscured xmlns:a14="http://schemas.microsoft.com/office/drawing/2010/main"/>
                      </a:ext>
                    </a:extLst>
                  </pic:spPr>
                </pic:pic>
              </a:graphicData>
            </a:graphic>
          </wp:inline>
        </w:drawing>
      </w:r>
      <w:commentRangeEnd w:id="98"/>
      <w:r>
        <w:rPr>
          <w:rStyle w:val="CommentReference"/>
        </w:rPr>
        <w:commentReference w:id="98"/>
      </w:r>
    </w:p>
    <w:p w14:paraId="48EF51BC" w14:textId="40A01B3E" w:rsidR="002B38D8" w:rsidRDefault="002B38D8" w:rsidP="001E21BE">
      <w:r>
        <w:t>Figuur 2.11</w:t>
      </w:r>
      <w:r w:rsidR="0041365D">
        <w:t xml:space="preserve"> Schematische weergave van een led</w:t>
      </w:r>
      <w:r w:rsidR="009569F3">
        <w:t>.</w:t>
      </w:r>
    </w:p>
    <w:p w14:paraId="5F1F2B12" w14:textId="60F36B3C" w:rsidR="00CF3BDA" w:rsidRDefault="007F2C94" w:rsidP="002F098F">
      <w:r>
        <w:t xml:space="preserve">Je kunt een led ook gebruiken als een eenvoudig soort lichtsensor. </w:t>
      </w:r>
    </w:p>
    <w:tbl>
      <w:tblPr>
        <w:tblStyle w:val="Opdracht-achtergrond"/>
        <w:tblW w:w="0" w:type="auto"/>
        <w:tblLook w:val="04A0" w:firstRow="1" w:lastRow="0" w:firstColumn="1" w:lastColumn="0" w:noHBand="0" w:noVBand="1"/>
      </w:tblPr>
      <w:tblGrid>
        <w:gridCol w:w="9016"/>
      </w:tblGrid>
      <w:tr w:rsidR="00167180" w14:paraId="27E5E286" w14:textId="77777777" w:rsidTr="00167180">
        <w:tc>
          <w:tcPr>
            <w:tcW w:w="9016" w:type="dxa"/>
          </w:tcPr>
          <w:p w14:paraId="62D414BE" w14:textId="62AAC238" w:rsidR="00167180" w:rsidRDefault="003A3047" w:rsidP="00FA60EA">
            <w:pPr>
              <w:pStyle w:val="Heading3"/>
            </w:pPr>
            <w:bookmarkStart w:id="99" w:name="_Ref157176890"/>
            <w:bookmarkStart w:id="100" w:name="_Toc162000886"/>
            <w:r>
              <w:t xml:space="preserve">Practicum: </w:t>
            </w:r>
            <w:commentRangeStart w:id="101"/>
            <w:r w:rsidR="00167180">
              <w:t>Een eerste lichtsensor</w:t>
            </w:r>
            <w:commentRangeEnd w:id="101"/>
            <w:r w:rsidR="00167180">
              <w:rPr>
                <w:rStyle w:val="CommentReference"/>
                <w:rFonts w:asciiTheme="minorHAnsi" w:eastAsiaTheme="minorHAnsi" w:hAnsiTheme="minorHAnsi" w:cstheme="minorBidi"/>
                <w:color w:val="auto"/>
              </w:rPr>
              <w:commentReference w:id="101"/>
            </w:r>
            <w:bookmarkEnd w:id="99"/>
            <w:bookmarkEnd w:id="100"/>
          </w:p>
          <w:p w14:paraId="7D2C9BF4" w14:textId="77777777" w:rsidR="00167180" w:rsidRDefault="00167180" w:rsidP="00167180">
            <w:r>
              <w:t>Voor deze kleine proef heb je nodig:</w:t>
            </w:r>
          </w:p>
          <w:p w14:paraId="3367E52A" w14:textId="77777777" w:rsidR="00167180" w:rsidRDefault="00167180" w:rsidP="00BA3D6C">
            <w:pPr>
              <w:pStyle w:val="ListParagraph"/>
              <w:numPr>
                <w:ilvl w:val="0"/>
                <w:numId w:val="5"/>
              </w:numPr>
            </w:pPr>
            <w:r>
              <w:t>een rode en een groene of blauw led</w:t>
            </w:r>
          </w:p>
          <w:p w14:paraId="33CF4A1C" w14:textId="77777777" w:rsidR="00167180" w:rsidRDefault="00167180" w:rsidP="00BA3D6C">
            <w:pPr>
              <w:pStyle w:val="ListParagraph"/>
              <w:numPr>
                <w:ilvl w:val="0"/>
                <w:numId w:val="5"/>
              </w:numPr>
            </w:pPr>
            <w:r>
              <w:t>een rood lampje</w:t>
            </w:r>
          </w:p>
          <w:p w14:paraId="325AE372" w14:textId="77777777" w:rsidR="00167180" w:rsidRDefault="00167180" w:rsidP="00BA3D6C">
            <w:pPr>
              <w:pStyle w:val="ListParagraph"/>
              <w:numPr>
                <w:ilvl w:val="0"/>
                <w:numId w:val="5"/>
              </w:numPr>
            </w:pPr>
            <w:r>
              <w:t>een uv-zaklamp</w:t>
            </w:r>
          </w:p>
          <w:p w14:paraId="63D46CFF" w14:textId="77777777" w:rsidR="00167180" w:rsidRDefault="00167180" w:rsidP="00BA3D6C">
            <w:pPr>
              <w:pStyle w:val="ListParagraph"/>
              <w:numPr>
                <w:ilvl w:val="0"/>
                <w:numId w:val="5"/>
              </w:numPr>
            </w:pPr>
            <w:r>
              <w:t>een knoopcelbatterij</w:t>
            </w:r>
          </w:p>
          <w:p w14:paraId="676651A5" w14:textId="77777777" w:rsidR="00167180" w:rsidRDefault="00167180" w:rsidP="00167180">
            <w:r>
              <w:t>Uitvoering:</w:t>
            </w:r>
          </w:p>
          <w:p w14:paraId="5B570D11" w14:textId="77777777" w:rsidR="00167180" w:rsidRDefault="00167180" w:rsidP="00BA3D6C">
            <w:pPr>
              <w:pStyle w:val="ListParagraph"/>
              <w:numPr>
                <w:ilvl w:val="0"/>
                <w:numId w:val="15"/>
              </w:numPr>
            </w:pPr>
            <w:r>
              <w:t>Controleer eerst met de knoopcelbatterij of de leds werken. Sluit daarvoor de led aan op de plus en min van de knoopcel. Let op dat je de juiste kant gebruikt (zie ook de theorie hierboven).</w:t>
            </w:r>
          </w:p>
          <w:p w14:paraId="359D351F" w14:textId="77777777" w:rsidR="00167180" w:rsidRDefault="00167180" w:rsidP="00BA3D6C">
            <w:pPr>
              <w:pStyle w:val="ListParagraph"/>
              <w:numPr>
                <w:ilvl w:val="0"/>
                <w:numId w:val="15"/>
              </w:numPr>
            </w:pPr>
            <w:r>
              <w:t xml:space="preserve">Houd nu de plus van de ene led tegen de plus van de andere led. Doe hetzelfde met de min. </w:t>
            </w:r>
          </w:p>
          <w:p w14:paraId="6B0BA7F9" w14:textId="77777777" w:rsidR="00167180" w:rsidRDefault="00167180" w:rsidP="00BA3D6C">
            <w:pPr>
              <w:pStyle w:val="ListParagraph"/>
              <w:numPr>
                <w:ilvl w:val="0"/>
                <w:numId w:val="15"/>
              </w:numPr>
            </w:pPr>
            <w:r>
              <w:t>Vraag een andere leerling om met het rode lampje op de groene/blauwe led te schijnen. Neem waar of de rode led licht gaat geven.</w:t>
            </w:r>
          </w:p>
          <w:p w14:paraId="059107D3" w14:textId="35411575" w:rsidR="00167180" w:rsidRDefault="00167180" w:rsidP="00BA3D6C">
            <w:pPr>
              <w:pStyle w:val="ListParagraph"/>
              <w:numPr>
                <w:ilvl w:val="0"/>
                <w:numId w:val="15"/>
              </w:numPr>
            </w:pPr>
            <w:r>
              <w:t>Doe hetzelfde maar nu met de uv-zaklamp. Neem opnieuw waar of de rode led licht gaat geven.</w:t>
            </w:r>
          </w:p>
        </w:tc>
      </w:tr>
    </w:tbl>
    <w:p w14:paraId="5736391C" w14:textId="2BEF31AB" w:rsidR="004B27E0" w:rsidRPr="00967C47" w:rsidRDefault="004B27E0" w:rsidP="00492764">
      <w:pPr>
        <w:pStyle w:val="NoSpacing"/>
      </w:pPr>
    </w:p>
    <w:tbl>
      <w:tblPr>
        <w:tblStyle w:val="Opdracht-achtergrond"/>
        <w:tblW w:w="0" w:type="auto"/>
        <w:tblLook w:val="04A0" w:firstRow="1" w:lastRow="0" w:firstColumn="1" w:lastColumn="0" w:noHBand="0" w:noVBand="1"/>
      </w:tblPr>
      <w:tblGrid>
        <w:gridCol w:w="9016"/>
      </w:tblGrid>
      <w:tr w:rsidR="00167180" w14:paraId="1D37DEE0" w14:textId="77777777" w:rsidTr="00167180">
        <w:tc>
          <w:tcPr>
            <w:tcW w:w="9016" w:type="dxa"/>
          </w:tcPr>
          <w:p w14:paraId="7DEEA5AC" w14:textId="195E289D" w:rsidR="00167180" w:rsidRDefault="00042962" w:rsidP="00FA60EA">
            <w:pPr>
              <w:pStyle w:val="Heading3"/>
            </w:pPr>
            <w:bookmarkStart w:id="102" w:name="_Ref157179082"/>
            <w:bookmarkStart w:id="103" w:name="_Toc162000887"/>
            <w:r>
              <w:t xml:space="preserve">Practicum: </w:t>
            </w:r>
            <w:commentRangeStart w:id="104"/>
            <w:commentRangeStart w:id="105"/>
            <w:r>
              <w:t>k</w:t>
            </w:r>
            <w:r w:rsidR="00167180">
              <w:t>leur van een led</w:t>
            </w:r>
            <w:bookmarkEnd w:id="102"/>
            <w:commentRangeEnd w:id="104"/>
            <w:r w:rsidR="00167180">
              <w:rPr>
                <w:rStyle w:val="CommentReference"/>
                <w:rFonts w:asciiTheme="minorHAnsi" w:eastAsiaTheme="minorHAnsi" w:hAnsiTheme="minorHAnsi" w:cstheme="minorBidi"/>
                <w:color w:val="auto"/>
              </w:rPr>
              <w:commentReference w:id="104"/>
            </w:r>
            <w:bookmarkEnd w:id="103"/>
          </w:p>
          <w:p w14:paraId="4756BEF4" w14:textId="77777777" w:rsidR="00167180" w:rsidRDefault="00167180" w:rsidP="00167180">
            <w:r>
              <w:lastRenderedPageBreak/>
              <w:t xml:space="preserve">In </w:t>
            </w:r>
            <w:r>
              <w:fldChar w:fldCharType="begin"/>
            </w:r>
            <w:r>
              <w:instrText xml:space="preserve"> REF _Ref157176890 \r \h </w:instrText>
            </w:r>
            <w:r>
              <w:fldChar w:fldCharType="separate"/>
            </w:r>
            <w:r>
              <w:t>Opdracht 2.11</w:t>
            </w:r>
            <w:r>
              <w:fldChar w:fldCharType="end"/>
            </w:r>
            <w:r>
              <w:t xml:space="preserve"> heb je gezien dat een led licht geeft als er een spanning over staat. In dit practicum onderzoek je dat wat preciezer.</w:t>
            </w:r>
          </w:p>
          <w:p w14:paraId="65E88010" w14:textId="77777777" w:rsidR="00167180" w:rsidRDefault="00167180" w:rsidP="00167180">
            <w:r>
              <w:t>Onderzoeksvraag: Welk verband is er tussen de spanning over een led en het licht dat de led uitzendt?</w:t>
            </w:r>
          </w:p>
          <w:p w14:paraId="2385D575" w14:textId="77777777" w:rsidR="00167180" w:rsidRDefault="00167180" w:rsidP="00167180">
            <w:r>
              <w:t xml:space="preserve">Zie figuur 2.12 voor de proefopstelling. Er zijn vier leds parallel aangesloten op een variabele spanningsbron die in eerste instantie is ingesteld op 0 volt. De spanning kan variëren van 0 tot 5 volt. Iedere led is in serie geschakeld met een weerstand van 100 </w:t>
            </w:r>
            <w:r>
              <w:rPr>
                <w:rFonts w:cstheme="minorHAnsi"/>
              </w:rPr>
              <w:t>Ω</w:t>
            </w:r>
            <w:r>
              <w:t xml:space="preserve">. Bovendien kan iedere led aan /uit geschakeld worden. Bij een parallelschakeling is de spanning over iedere tak </w:t>
            </w:r>
            <w:commentRangeStart w:id="106"/>
            <w:r>
              <w:t>op ieder moment gelijk is.</w:t>
            </w:r>
            <w:commentRangeEnd w:id="106"/>
            <w:r>
              <w:rPr>
                <w:rStyle w:val="CommentReference"/>
              </w:rPr>
              <w:commentReference w:id="106"/>
            </w:r>
            <w:r>
              <w:t xml:space="preserve">  Die spanning wordt gemeten met een voltmeter.</w:t>
            </w:r>
          </w:p>
          <w:p w14:paraId="605AB5B4" w14:textId="77777777" w:rsidR="00167180" w:rsidRDefault="00167180" w:rsidP="00167180">
            <w:pPr>
              <w:rPr>
                <w:rFonts w:cstheme="minorHAnsi"/>
              </w:rPr>
            </w:pPr>
            <w:commentRangeStart w:id="107"/>
            <w:r>
              <w:rPr>
                <w:rFonts w:cstheme="minorHAnsi"/>
                <w:noProof/>
              </w:rPr>
              <w:drawing>
                <wp:inline distT="0" distB="0" distL="0" distR="0" wp14:anchorId="7258506B" wp14:editId="28EF0FE1">
                  <wp:extent cx="1510679" cy="2160000"/>
                  <wp:effectExtent l="0" t="635" r="0" b="0"/>
                  <wp:docPr id="1384470442" name="Picture 1384470442" descr="Two rectangular boxes with wir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0442" name="Picture 3" descr="Two rectangular boxes with wires and wires&#10;&#10;Description automatically generated with medium confidence"/>
                          <pic:cNvPicPr/>
                        </pic:nvPicPr>
                        <pic:blipFill rotWithShape="1">
                          <a:blip r:embed="rId59" cstate="print">
                            <a:extLst>
                              <a:ext uri="{28A0092B-C50C-407E-A947-70E740481C1C}">
                                <a14:useLocalDpi xmlns:a14="http://schemas.microsoft.com/office/drawing/2010/main" val="0"/>
                              </a:ext>
                            </a:extLst>
                          </a:blip>
                          <a:srcRect t="22587" r="51521" b="25427"/>
                          <a:stretch/>
                        </pic:blipFill>
                        <pic:spPr bwMode="auto">
                          <a:xfrm rot="16200000">
                            <a:off x="0" y="0"/>
                            <a:ext cx="1510679" cy="2160000"/>
                          </a:xfrm>
                          <a:prstGeom prst="rect">
                            <a:avLst/>
                          </a:prstGeom>
                          <a:ln>
                            <a:noFill/>
                          </a:ln>
                          <a:extLst>
                            <a:ext uri="{53640926-AAD7-44D8-BBD7-CCE9431645EC}">
                              <a14:shadowObscured xmlns:a14="http://schemas.microsoft.com/office/drawing/2010/main"/>
                            </a:ext>
                          </a:extLst>
                        </pic:spPr>
                      </pic:pic>
                    </a:graphicData>
                  </a:graphic>
                </wp:inline>
              </w:drawing>
            </w:r>
            <w:commentRangeEnd w:id="107"/>
            <w:r>
              <w:rPr>
                <w:rStyle w:val="CommentReference"/>
              </w:rPr>
              <w:commentReference w:id="107"/>
            </w:r>
            <w:r>
              <w:rPr>
                <w:rFonts w:cstheme="minorHAnsi"/>
              </w:rPr>
              <w:t xml:space="preserve">   </w:t>
            </w:r>
            <w:r>
              <w:rPr>
                <w:rFonts w:cstheme="minorHAnsi"/>
                <w:noProof/>
              </w:rPr>
              <w:drawing>
                <wp:inline distT="0" distB="0" distL="0" distR="0" wp14:anchorId="6B50A291" wp14:editId="0F797530">
                  <wp:extent cx="2448517" cy="1561451"/>
                  <wp:effectExtent l="0" t="0" r="0" b="1270"/>
                  <wp:docPr id="1472693916" name="Picture 1472693916"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93916" name="Picture 4" descr="A diagram of a circui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66440" cy="1572881"/>
                          </a:xfrm>
                          <a:prstGeom prst="rect">
                            <a:avLst/>
                          </a:prstGeom>
                        </pic:spPr>
                      </pic:pic>
                    </a:graphicData>
                  </a:graphic>
                </wp:inline>
              </w:drawing>
            </w:r>
            <w:r>
              <w:rPr>
                <w:rFonts w:cstheme="minorHAnsi"/>
              </w:rPr>
              <w:br/>
              <w:t>Figuur 2.12 De demonstratieopstelling met vier leds</w:t>
            </w:r>
          </w:p>
          <w:p w14:paraId="12F9B02E" w14:textId="77777777" w:rsidR="00167180" w:rsidRDefault="00167180" w:rsidP="00167180">
            <w:pPr>
              <w:rPr>
                <w:rFonts w:cstheme="minorHAnsi"/>
              </w:rPr>
            </w:pPr>
            <w:r>
              <w:rPr>
                <w:rFonts w:cstheme="minorHAnsi"/>
              </w:rPr>
              <w:t>Selecteer met de schakelaars steeds één led en onderzoek door langzaam de spanning op te voeren bij welke spanning de led begint te branden en met welke kleur. Controleer vervolgens wat er met het licht gebeurt als je de spanning verder opvoert. Daarna zet je de led weer uit en ga je door naar de volgende led.</w:t>
            </w:r>
          </w:p>
          <w:p w14:paraId="0FE89CDF" w14:textId="77777777" w:rsidR="00167180" w:rsidRDefault="00167180" w:rsidP="00167180">
            <w:pPr>
              <w:rPr>
                <w:rFonts w:cstheme="minorHAnsi"/>
              </w:rPr>
            </w:pPr>
            <w:r>
              <w:rPr>
                <w:rFonts w:cstheme="minorHAnsi"/>
              </w:rPr>
              <w:t>Neem onderstaande tabel over in je schrift en vul hem in op basis van je waarnemingen. De kolommen voor golflengte en frequentie heb je nodig bij de verwerking.</w:t>
            </w:r>
          </w:p>
          <w:tbl>
            <w:tblPr>
              <w:tblStyle w:val="TableGrid"/>
              <w:tblW w:w="0" w:type="auto"/>
              <w:tblLook w:val="04A0" w:firstRow="1" w:lastRow="0" w:firstColumn="1" w:lastColumn="0" w:noHBand="0" w:noVBand="1"/>
            </w:tblPr>
            <w:tblGrid>
              <w:gridCol w:w="562"/>
              <w:gridCol w:w="1134"/>
              <w:gridCol w:w="1701"/>
              <w:gridCol w:w="2127"/>
              <w:gridCol w:w="1842"/>
            </w:tblGrid>
            <w:tr w:rsidR="00167180" w14:paraId="5B7E7FB6" w14:textId="77777777" w:rsidTr="00D77C79">
              <w:tc>
                <w:tcPr>
                  <w:tcW w:w="562" w:type="dxa"/>
                </w:tcPr>
                <w:p w14:paraId="69D6C76A" w14:textId="77777777" w:rsidR="00167180" w:rsidRDefault="00167180" w:rsidP="00167180">
                  <w:pPr>
                    <w:rPr>
                      <w:rFonts w:cstheme="minorHAnsi"/>
                    </w:rPr>
                  </w:pPr>
                  <w:r>
                    <w:rPr>
                      <w:rFonts w:cstheme="minorHAnsi"/>
                    </w:rPr>
                    <w:t>led</w:t>
                  </w:r>
                </w:p>
              </w:tc>
              <w:tc>
                <w:tcPr>
                  <w:tcW w:w="1134" w:type="dxa"/>
                </w:tcPr>
                <w:p w14:paraId="6FAD1462" w14:textId="77777777" w:rsidR="00167180" w:rsidRDefault="00167180" w:rsidP="00167180">
                  <w:pPr>
                    <w:rPr>
                      <w:rFonts w:cstheme="minorHAnsi"/>
                    </w:rPr>
                  </w:pPr>
                  <w:r>
                    <w:rPr>
                      <w:rFonts w:cstheme="minorHAnsi"/>
                    </w:rPr>
                    <w:t>Kleur</w:t>
                  </w:r>
                </w:p>
              </w:tc>
              <w:tc>
                <w:tcPr>
                  <w:tcW w:w="1701" w:type="dxa"/>
                </w:tcPr>
                <w:p w14:paraId="5DF3DC80" w14:textId="77777777" w:rsidR="00167180" w:rsidRDefault="00167180" w:rsidP="00167180">
                  <w:pPr>
                    <w:rPr>
                      <w:rFonts w:cstheme="minorHAnsi"/>
                    </w:rPr>
                  </w:pPr>
                  <w:r>
                    <w:rPr>
                      <w:rFonts w:cstheme="minorHAnsi"/>
                    </w:rPr>
                    <w:t>Golflengte (nm)</w:t>
                  </w:r>
                </w:p>
              </w:tc>
              <w:tc>
                <w:tcPr>
                  <w:tcW w:w="2127" w:type="dxa"/>
                </w:tcPr>
                <w:p w14:paraId="6F5EFFBA" w14:textId="77777777" w:rsidR="00167180" w:rsidRPr="00B25B31" w:rsidRDefault="00167180" w:rsidP="00167180">
                  <w:pPr>
                    <w:rPr>
                      <w:rFonts w:cstheme="minorHAnsi"/>
                    </w:rPr>
                  </w:pPr>
                  <w:r>
                    <w:rPr>
                      <w:rFonts w:cstheme="minorHAnsi"/>
                    </w:rPr>
                    <w:t>Frequentie (10</w:t>
                  </w:r>
                  <w:r>
                    <w:rPr>
                      <w:rFonts w:cstheme="minorHAnsi"/>
                      <w:vertAlign w:val="superscript"/>
                    </w:rPr>
                    <w:t>14</w:t>
                  </w:r>
                  <w:r>
                    <w:rPr>
                      <w:rFonts w:cstheme="minorHAnsi"/>
                    </w:rPr>
                    <w:t xml:space="preserve"> Hz)</w:t>
                  </w:r>
                </w:p>
              </w:tc>
              <w:tc>
                <w:tcPr>
                  <w:tcW w:w="1842" w:type="dxa"/>
                </w:tcPr>
                <w:p w14:paraId="2A856B9F" w14:textId="77777777" w:rsidR="00167180" w:rsidRDefault="00167180" w:rsidP="00167180">
                  <w:pPr>
                    <w:rPr>
                      <w:rFonts w:cstheme="minorHAnsi"/>
                    </w:rPr>
                  </w:pPr>
                  <w:r>
                    <w:rPr>
                      <w:rFonts w:cstheme="minorHAnsi"/>
                    </w:rPr>
                    <w:t>Spanning (Volt)</w:t>
                  </w:r>
                </w:p>
              </w:tc>
            </w:tr>
            <w:tr w:rsidR="00167180" w14:paraId="7F7CC8B7" w14:textId="77777777" w:rsidTr="00D77C79">
              <w:tc>
                <w:tcPr>
                  <w:tcW w:w="562" w:type="dxa"/>
                </w:tcPr>
                <w:p w14:paraId="1EF657DD" w14:textId="77777777" w:rsidR="00167180" w:rsidRDefault="00167180" w:rsidP="00167180">
                  <w:pPr>
                    <w:rPr>
                      <w:rFonts w:cstheme="minorHAnsi"/>
                    </w:rPr>
                  </w:pPr>
                  <w:r>
                    <w:rPr>
                      <w:rFonts w:cstheme="minorHAnsi"/>
                    </w:rPr>
                    <w:t>1</w:t>
                  </w:r>
                </w:p>
              </w:tc>
              <w:tc>
                <w:tcPr>
                  <w:tcW w:w="1134" w:type="dxa"/>
                </w:tcPr>
                <w:p w14:paraId="6B957E97" w14:textId="77777777" w:rsidR="00167180" w:rsidRDefault="00167180" w:rsidP="00167180">
                  <w:pPr>
                    <w:rPr>
                      <w:rFonts w:cstheme="minorHAnsi"/>
                    </w:rPr>
                  </w:pPr>
                </w:p>
              </w:tc>
              <w:tc>
                <w:tcPr>
                  <w:tcW w:w="1701" w:type="dxa"/>
                </w:tcPr>
                <w:p w14:paraId="612667BB" w14:textId="77777777" w:rsidR="00167180" w:rsidRDefault="00167180" w:rsidP="00167180">
                  <w:pPr>
                    <w:rPr>
                      <w:rFonts w:cstheme="minorHAnsi"/>
                    </w:rPr>
                  </w:pPr>
                </w:p>
              </w:tc>
              <w:tc>
                <w:tcPr>
                  <w:tcW w:w="2127" w:type="dxa"/>
                </w:tcPr>
                <w:p w14:paraId="19665AF6" w14:textId="77777777" w:rsidR="00167180" w:rsidRDefault="00167180" w:rsidP="00167180">
                  <w:pPr>
                    <w:rPr>
                      <w:rFonts w:cstheme="minorHAnsi"/>
                    </w:rPr>
                  </w:pPr>
                </w:p>
              </w:tc>
              <w:tc>
                <w:tcPr>
                  <w:tcW w:w="1842" w:type="dxa"/>
                </w:tcPr>
                <w:p w14:paraId="06BC43AC" w14:textId="77777777" w:rsidR="00167180" w:rsidRDefault="00167180" w:rsidP="00167180">
                  <w:pPr>
                    <w:rPr>
                      <w:rFonts w:cstheme="minorHAnsi"/>
                    </w:rPr>
                  </w:pPr>
                </w:p>
              </w:tc>
            </w:tr>
            <w:tr w:rsidR="00167180" w14:paraId="40FB0F7B" w14:textId="77777777" w:rsidTr="00D77C79">
              <w:tc>
                <w:tcPr>
                  <w:tcW w:w="562" w:type="dxa"/>
                </w:tcPr>
                <w:p w14:paraId="712D0D43" w14:textId="77777777" w:rsidR="00167180" w:rsidRDefault="00167180" w:rsidP="00167180">
                  <w:pPr>
                    <w:rPr>
                      <w:rFonts w:cstheme="minorHAnsi"/>
                    </w:rPr>
                  </w:pPr>
                  <w:r>
                    <w:rPr>
                      <w:rFonts w:cstheme="minorHAnsi"/>
                    </w:rPr>
                    <w:t>2</w:t>
                  </w:r>
                </w:p>
              </w:tc>
              <w:tc>
                <w:tcPr>
                  <w:tcW w:w="1134" w:type="dxa"/>
                </w:tcPr>
                <w:p w14:paraId="6862BC0C" w14:textId="77777777" w:rsidR="00167180" w:rsidRDefault="00167180" w:rsidP="00167180">
                  <w:pPr>
                    <w:rPr>
                      <w:rFonts w:cstheme="minorHAnsi"/>
                    </w:rPr>
                  </w:pPr>
                </w:p>
              </w:tc>
              <w:tc>
                <w:tcPr>
                  <w:tcW w:w="1701" w:type="dxa"/>
                </w:tcPr>
                <w:p w14:paraId="2ED50A2D" w14:textId="77777777" w:rsidR="00167180" w:rsidRDefault="00167180" w:rsidP="00167180">
                  <w:pPr>
                    <w:rPr>
                      <w:rFonts w:cstheme="minorHAnsi"/>
                    </w:rPr>
                  </w:pPr>
                </w:p>
              </w:tc>
              <w:tc>
                <w:tcPr>
                  <w:tcW w:w="2127" w:type="dxa"/>
                </w:tcPr>
                <w:p w14:paraId="3DF436D1" w14:textId="77777777" w:rsidR="00167180" w:rsidRDefault="00167180" w:rsidP="00167180">
                  <w:pPr>
                    <w:rPr>
                      <w:rFonts w:cstheme="minorHAnsi"/>
                    </w:rPr>
                  </w:pPr>
                </w:p>
              </w:tc>
              <w:tc>
                <w:tcPr>
                  <w:tcW w:w="1842" w:type="dxa"/>
                </w:tcPr>
                <w:p w14:paraId="5CE7BAED" w14:textId="77777777" w:rsidR="00167180" w:rsidRDefault="00167180" w:rsidP="00167180">
                  <w:pPr>
                    <w:rPr>
                      <w:rFonts w:cstheme="minorHAnsi"/>
                    </w:rPr>
                  </w:pPr>
                </w:p>
              </w:tc>
            </w:tr>
            <w:tr w:rsidR="00167180" w14:paraId="3EB0181E" w14:textId="77777777" w:rsidTr="00D77C79">
              <w:tc>
                <w:tcPr>
                  <w:tcW w:w="562" w:type="dxa"/>
                </w:tcPr>
                <w:p w14:paraId="7A8DC569" w14:textId="77777777" w:rsidR="00167180" w:rsidRDefault="00167180" w:rsidP="00167180">
                  <w:pPr>
                    <w:rPr>
                      <w:rFonts w:cstheme="minorHAnsi"/>
                    </w:rPr>
                  </w:pPr>
                  <w:r>
                    <w:rPr>
                      <w:rFonts w:cstheme="minorHAnsi"/>
                    </w:rPr>
                    <w:t>3</w:t>
                  </w:r>
                </w:p>
              </w:tc>
              <w:tc>
                <w:tcPr>
                  <w:tcW w:w="1134" w:type="dxa"/>
                </w:tcPr>
                <w:p w14:paraId="2BDB4448" w14:textId="77777777" w:rsidR="00167180" w:rsidRDefault="00167180" w:rsidP="00167180">
                  <w:pPr>
                    <w:rPr>
                      <w:rFonts w:cstheme="minorHAnsi"/>
                    </w:rPr>
                  </w:pPr>
                </w:p>
              </w:tc>
              <w:tc>
                <w:tcPr>
                  <w:tcW w:w="1701" w:type="dxa"/>
                </w:tcPr>
                <w:p w14:paraId="15D750CE" w14:textId="77777777" w:rsidR="00167180" w:rsidRDefault="00167180" w:rsidP="00167180">
                  <w:pPr>
                    <w:rPr>
                      <w:rFonts w:cstheme="minorHAnsi"/>
                    </w:rPr>
                  </w:pPr>
                </w:p>
              </w:tc>
              <w:tc>
                <w:tcPr>
                  <w:tcW w:w="2127" w:type="dxa"/>
                </w:tcPr>
                <w:p w14:paraId="0043AFBA" w14:textId="77777777" w:rsidR="00167180" w:rsidRDefault="00167180" w:rsidP="00167180">
                  <w:pPr>
                    <w:rPr>
                      <w:rFonts w:cstheme="minorHAnsi"/>
                    </w:rPr>
                  </w:pPr>
                </w:p>
              </w:tc>
              <w:tc>
                <w:tcPr>
                  <w:tcW w:w="1842" w:type="dxa"/>
                </w:tcPr>
                <w:p w14:paraId="3FB93196" w14:textId="77777777" w:rsidR="00167180" w:rsidRDefault="00167180" w:rsidP="00167180">
                  <w:pPr>
                    <w:rPr>
                      <w:rFonts w:cstheme="minorHAnsi"/>
                    </w:rPr>
                  </w:pPr>
                </w:p>
              </w:tc>
            </w:tr>
            <w:tr w:rsidR="00167180" w14:paraId="1CFE3496" w14:textId="77777777" w:rsidTr="00D77C79">
              <w:tc>
                <w:tcPr>
                  <w:tcW w:w="562" w:type="dxa"/>
                </w:tcPr>
                <w:p w14:paraId="049A09D9" w14:textId="77777777" w:rsidR="00167180" w:rsidRDefault="00167180" w:rsidP="00167180">
                  <w:pPr>
                    <w:rPr>
                      <w:rFonts w:cstheme="minorHAnsi"/>
                    </w:rPr>
                  </w:pPr>
                  <w:r>
                    <w:rPr>
                      <w:rFonts w:cstheme="minorHAnsi"/>
                    </w:rPr>
                    <w:t>4</w:t>
                  </w:r>
                </w:p>
              </w:tc>
              <w:tc>
                <w:tcPr>
                  <w:tcW w:w="1134" w:type="dxa"/>
                </w:tcPr>
                <w:p w14:paraId="2478803B" w14:textId="77777777" w:rsidR="00167180" w:rsidRDefault="00167180" w:rsidP="00167180">
                  <w:pPr>
                    <w:rPr>
                      <w:rFonts w:cstheme="minorHAnsi"/>
                    </w:rPr>
                  </w:pPr>
                </w:p>
              </w:tc>
              <w:tc>
                <w:tcPr>
                  <w:tcW w:w="1701" w:type="dxa"/>
                </w:tcPr>
                <w:p w14:paraId="3DDC2C54" w14:textId="77777777" w:rsidR="00167180" w:rsidRDefault="00167180" w:rsidP="00167180">
                  <w:pPr>
                    <w:rPr>
                      <w:rFonts w:cstheme="minorHAnsi"/>
                    </w:rPr>
                  </w:pPr>
                </w:p>
              </w:tc>
              <w:tc>
                <w:tcPr>
                  <w:tcW w:w="2127" w:type="dxa"/>
                </w:tcPr>
                <w:p w14:paraId="429D64A3" w14:textId="77777777" w:rsidR="00167180" w:rsidRDefault="00167180" w:rsidP="00167180">
                  <w:pPr>
                    <w:rPr>
                      <w:rFonts w:cstheme="minorHAnsi"/>
                    </w:rPr>
                  </w:pPr>
                </w:p>
              </w:tc>
              <w:tc>
                <w:tcPr>
                  <w:tcW w:w="1842" w:type="dxa"/>
                </w:tcPr>
                <w:p w14:paraId="2B2A9E0D" w14:textId="77777777" w:rsidR="00167180" w:rsidRDefault="00167180" w:rsidP="00167180">
                  <w:pPr>
                    <w:rPr>
                      <w:rFonts w:cstheme="minorHAnsi"/>
                    </w:rPr>
                  </w:pPr>
                </w:p>
              </w:tc>
            </w:tr>
          </w:tbl>
          <w:commentRangeEnd w:id="105"/>
          <w:p w14:paraId="5F342C7E" w14:textId="77777777" w:rsidR="00167180" w:rsidRPr="00FF40D7" w:rsidRDefault="00167180" w:rsidP="00167180">
            <w:pPr>
              <w:spacing w:before="240"/>
              <w:rPr>
                <w:rFonts w:cstheme="minorHAnsi"/>
                <w:b/>
                <w:bCs/>
              </w:rPr>
            </w:pPr>
            <w:r>
              <w:rPr>
                <w:rStyle w:val="CommentReference"/>
              </w:rPr>
              <w:commentReference w:id="105"/>
            </w:r>
            <w:r w:rsidRPr="00FF40D7">
              <w:rPr>
                <w:rFonts w:cstheme="minorHAnsi"/>
                <w:b/>
                <w:bCs/>
              </w:rPr>
              <w:t>Verwerking</w:t>
            </w:r>
          </w:p>
          <w:p w14:paraId="6F9BBAFB" w14:textId="77777777" w:rsidR="00167180" w:rsidRDefault="00167180" w:rsidP="00BA3D6C">
            <w:pPr>
              <w:pStyle w:val="ListParagraph"/>
              <w:numPr>
                <w:ilvl w:val="0"/>
                <w:numId w:val="16"/>
              </w:numPr>
              <w:rPr>
                <w:rFonts w:cstheme="minorHAnsi"/>
              </w:rPr>
            </w:pPr>
            <w:r>
              <w:rPr>
                <w:rFonts w:cstheme="minorHAnsi"/>
              </w:rPr>
              <w:t>Zoek in Binas of internet bij elke kleur led welke golflengte er (ongeveer) bij hoort.</w:t>
            </w:r>
          </w:p>
          <w:p w14:paraId="44612DE3" w14:textId="77777777" w:rsidR="00167180" w:rsidRDefault="00167180" w:rsidP="00BA3D6C">
            <w:pPr>
              <w:pStyle w:val="ListParagraph"/>
              <w:numPr>
                <w:ilvl w:val="0"/>
                <w:numId w:val="16"/>
              </w:numPr>
              <w:spacing w:before="240"/>
              <w:rPr>
                <w:rFonts w:cstheme="minorHAnsi"/>
              </w:rPr>
            </w:pPr>
            <w:r>
              <w:rPr>
                <w:rFonts w:cstheme="minorHAnsi"/>
              </w:rPr>
              <w:t>Reken de golflengte om naar frequentie en vul die ook in.</w:t>
            </w:r>
          </w:p>
          <w:p w14:paraId="5F2A3D4C" w14:textId="77777777" w:rsidR="00167180" w:rsidRDefault="00167180" w:rsidP="00BA3D6C">
            <w:pPr>
              <w:pStyle w:val="ListParagraph"/>
              <w:numPr>
                <w:ilvl w:val="0"/>
                <w:numId w:val="16"/>
              </w:numPr>
              <w:spacing w:before="240"/>
              <w:rPr>
                <w:rFonts w:cstheme="minorHAnsi"/>
              </w:rPr>
            </w:pPr>
            <w:r>
              <w:rPr>
                <w:rFonts w:cstheme="minorHAnsi"/>
              </w:rPr>
              <w:t>Zet je gegevens in een diagram waarin je de frequentie uitzet tegen de spanning.</w:t>
            </w:r>
          </w:p>
          <w:p w14:paraId="727E72A9" w14:textId="77777777" w:rsidR="00167180" w:rsidRDefault="00167180" w:rsidP="00BA3D6C">
            <w:pPr>
              <w:pStyle w:val="ListParagraph"/>
              <w:numPr>
                <w:ilvl w:val="0"/>
                <w:numId w:val="16"/>
              </w:numPr>
              <w:spacing w:before="240"/>
              <w:rPr>
                <w:rFonts w:cstheme="minorHAnsi"/>
              </w:rPr>
            </w:pPr>
            <w:r>
              <w:rPr>
                <w:rFonts w:cstheme="minorHAnsi"/>
              </w:rPr>
              <w:t>Welk verband is er op basis van je diagram tussen de frequentie (kleur) en de spanning over de led?</w:t>
            </w:r>
          </w:p>
          <w:p w14:paraId="56913F57" w14:textId="7801A65E" w:rsidR="00167180" w:rsidRDefault="00167180" w:rsidP="00167180">
            <w:pPr>
              <w:spacing w:before="240"/>
              <w:rPr>
                <w:rFonts w:cstheme="minorHAnsi"/>
              </w:rPr>
            </w:pPr>
            <w:r>
              <w:rPr>
                <w:rFonts w:cstheme="minorHAnsi"/>
              </w:rPr>
              <w:t>Beschrijf w</w:t>
            </w:r>
            <w:r w:rsidRPr="00381335">
              <w:rPr>
                <w:rFonts w:cstheme="minorHAnsi"/>
              </w:rPr>
              <w:t xml:space="preserve">at </w:t>
            </w:r>
            <w:r>
              <w:rPr>
                <w:rFonts w:cstheme="minorHAnsi"/>
              </w:rPr>
              <w:t xml:space="preserve">er </w:t>
            </w:r>
            <w:r w:rsidRPr="00381335">
              <w:rPr>
                <w:rFonts w:cstheme="minorHAnsi"/>
              </w:rPr>
              <w:t xml:space="preserve">veranderde aan de </w:t>
            </w:r>
            <w:r w:rsidRPr="00381335">
              <w:rPr>
                <w:rFonts w:cstheme="minorHAnsi"/>
                <w:u w:val="single"/>
              </w:rPr>
              <w:t>kleur</w:t>
            </w:r>
            <w:r w:rsidRPr="00381335">
              <w:rPr>
                <w:rFonts w:cstheme="minorHAnsi"/>
              </w:rPr>
              <w:t xml:space="preserve"> en de </w:t>
            </w:r>
            <w:r w:rsidRPr="00381335">
              <w:rPr>
                <w:rFonts w:cstheme="minorHAnsi"/>
                <w:u w:val="single"/>
              </w:rPr>
              <w:t>felheid</w:t>
            </w:r>
            <w:r w:rsidRPr="00381335">
              <w:rPr>
                <w:rFonts w:cstheme="minorHAnsi"/>
              </w:rPr>
              <w:t xml:space="preserve"> van de leds toen je de spanning verhoogde voorbij het punt waarop de leds licht gingen geven.</w:t>
            </w:r>
          </w:p>
        </w:tc>
      </w:tr>
    </w:tbl>
    <w:p w14:paraId="112D23A3" w14:textId="4FC74FFB" w:rsidR="001C59F1" w:rsidRPr="001C59F1" w:rsidRDefault="001C59F1" w:rsidP="00492764">
      <w:pPr>
        <w:pStyle w:val="NoSpacing"/>
      </w:pPr>
    </w:p>
    <w:p w14:paraId="2972A25C" w14:textId="03237A33" w:rsidR="002F098F" w:rsidRDefault="002F098F" w:rsidP="002F098F">
      <w:pPr>
        <w:rPr>
          <w:rFonts w:cstheme="minorHAnsi"/>
        </w:rPr>
      </w:pPr>
      <w:r>
        <w:rPr>
          <w:rFonts w:cstheme="minorHAnsi"/>
        </w:rPr>
        <w:t xml:space="preserve">De resultaten uit </w:t>
      </w:r>
      <w:r w:rsidR="00F7025D">
        <w:rPr>
          <w:rFonts w:cstheme="minorHAnsi"/>
        </w:rPr>
        <w:fldChar w:fldCharType="begin"/>
      </w:r>
      <w:r w:rsidR="00F7025D">
        <w:rPr>
          <w:rFonts w:cstheme="minorHAnsi"/>
        </w:rPr>
        <w:instrText xml:space="preserve"> REF _Ref157179082 \r \h </w:instrText>
      </w:r>
      <w:r w:rsidR="00F7025D">
        <w:rPr>
          <w:rFonts w:cstheme="minorHAnsi"/>
        </w:rPr>
      </w:r>
      <w:r w:rsidR="00F7025D">
        <w:rPr>
          <w:rFonts w:cstheme="minorHAnsi"/>
        </w:rPr>
        <w:fldChar w:fldCharType="separate"/>
      </w:r>
      <w:r w:rsidR="00F7025D">
        <w:rPr>
          <w:rFonts w:cstheme="minorHAnsi"/>
        </w:rPr>
        <w:t>Opdracht 2.12</w:t>
      </w:r>
      <w:r w:rsidR="00F7025D">
        <w:rPr>
          <w:rFonts w:cstheme="minorHAnsi"/>
        </w:rPr>
        <w:fldChar w:fldCharType="end"/>
      </w:r>
      <w:r w:rsidR="00F7025D">
        <w:rPr>
          <w:rFonts w:cstheme="minorHAnsi"/>
        </w:rPr>
        <w:t xml:space="preserve"> </w:t>
      </w:r>
      <w:r>
        <w:rPr>
          <w:rFonts w:cstheme="minorHAnsi"/>
        </w:rPr>
        <w:t xml:space="preserve">kun je met een vereenvoudigd model van de werking van een </w:t>
      </w:r>
      <w:r w:rsidR="005C309F">
        <w:rPr>
          <w:rFonts w:cstheme="minorHAnsi"/>
        </w:rPr>
        <w:t>led</w:t>
      </w:r>
      <w:r>
        <w:rPr>
          <w:rFonts w:cstheme="minorHAnsi"/>
        </w:rPr>
        <w:t xml:space="preserve"> verklaren</w:t>
      </w:r>
      <w:r>
        <w:t xml:space="preserve">. </w:t>
      </w:r>
      <w:r w:rsidR="00794790">
        <w:t xml:space="preserve">Een led, maar ook een diode, bestaat uit twee </w:t>
      </w:r>
      <w:r w:rsidR="00CC4877">
        <w:t xml:space="preserve">tegen elkaar geplaatste </w:t>
      </w:r>
      <w:r w:rsidR="00794790">
        <w:t xml:space="preserve">plakjes </w:t>
      </w:r>
      <w:r w:rsidR="002E55B8">
        <w:t>silicium (</w:t>
      </w:r>
      <w:r w:rsidR="00794790">
        <w:t>halfgeleiders</w:t>
      </w:r>
      <w:r w:rsidR="002E55B8">
        <w:t xml:space="preserve">) </w:t>
      </w:r>
      <w:r w:rsidR="00F85521">
        <w:t xml:space="preserve">die elk verontreinigd zijn met een bepaalde stof om ze zo </w:t>
      </w:r>
      <w:r w:rsidR="00794790">
        <w:t xml:space="preserve">verschillende eigenschappen </w:t>
      </w:r>
      <w:r w:rsidR="00F85521">
        <w:t>te geven</w:t>
      </w:r>
      <w:r w:rsidR="00794790">
        <w:t>.</w:t>
      </w:r>
      <w:r w:rsidR="00CC4877">
        <w:t xml:space="preserve"> </w:t>
      </w:r>
      <w:r>
        <w:t>In het grensgebied tussen d</w:t>
      </w:r>
      <w:r w:rsidR="00CC4877">
        <w:t>i</w:t>
      </w:r>
      <w:r>
        <w:t xml:space="preserve">e twee materialen </w:t>
      </w:r>
      <w:r w:rsidR="00F85521">
        <w:t xml:space="preserve">ontstaat </w:t>
      </w:r>
      <w:r w:rsidR="00DF5AB4">
        <w:t xml:space="preserve">daardoor een elektrisch veld dat </w:t>
      </w:r>
      <w:r>
        <w:t>elektronen tegenhoud</w:t>
      </w:r>
      <w:r w:rsidR="00DF5AB4">
        <w:t>t</w:t>
      </w:r>
      <w:r>
        <w:t xml:space="preserve">. Er is dus een blokkade waardoor er geen elektrische stroom kan lopen. Het bijzondere is dat je de hoogte van die blokkade kunt beïnvloeden tijdens de fabricage </w:t>
      </w:r>
      <w:r w:rsidR="00DF5AB4">
        <w:t>door de keuze van de verontreinigingen</w:t>
      </w:r>
      <w:r>
        <w:t>.</w:t>
      </w:r>
    </w:p>
    <w:p w14:paraId="2DCB64E9" w14:textId="77A24B46" w:rsidR="002F098F" w:rsidRDefault="00FF7499" w:rsidP="002F098F">
      <w:pPr>
        <w:rPr>
          <w:rFonts w:eastAsiaTheme="minorEastAsia" w:cstheme="minorHAnsi"/>
        </w:rPr>
      </w:pPr>
      <w:r>
        <w:rPr>
          <w:rFonts w:eastAsiaTheme="minorEastAsia"/>
        </w:rPr>
        <w:t xml:space="preserve">Tijdens de oversteek </w:t>
      </w:r>
      <w:r w:rsidR="000A6C77">
        <w:rPr>
          <w:rFonts w:eastAsiaTheme="minorEastAsia"/>
        </w:rPr>
        <w:t xml:space="preserve">door het grensgebied geeft een elektron een hoeveelheid </w:t>
      </w:r>
      <w:r>
        <w:rPr>
          <w:rFonts w:eastAsiaTheme="minorEastAsia"/>
        </w:rPr>
        <w:t xml:space="preserve">elektrische energie </w:t>
      </w:r>
      <m:oMath>
        <m:sSub>
          <m:sSubPr>
            <m:ctrlPr>
              <w:rPr>
                <w:rFonts w:ascii="Cambria Math" w:eastAsiaTheme="minorEastAsia" w:hAnsi="Cambria Math" w:cstheme="minorHAnsi"/>
                <w:i/>
              </w:rPr>
            </m:ctrlPr>
          </m:sSubPr>
          <m:e>
            <m:r>
              <m:rPr>
                <m:sty m:val="p"/>
              </m:rPr>
              <w:rPr>
                <w:rFonts w:ascii="Cambria Math" w:eastAsiaTheme="minorEastAsia" w:hAnsi="Cambria Math" w:cstheme="minorHAnsi"/>
              </w:rPr>
              <m:t>Δ</m:t>
            </m:r>
            <m:r>
              <w:rPr>
                <w:rFonts w:ascii="Cambria Math" w:eastAsiaTheme="minorEastAsia" w:hAnsi="Cambria Math" w:cstheme="minorHAnsi"/>
              </w:rPr>
              <m:t>E</m:t>
            </m:r>
          </m:e>
          <m:sub>
            <m:r>
              <w:rPr>
                <w:rFonts w:ascii="Cambria Math" w:eastAsiaTheme="minorEastAsia" w:hAnsi="Cambria Math" w:cstheme="minorHAnsi"/>
              </w:rPr>
              <m:t>el</m:t>
            </m:r>
          </m:sub>
        </m:sSub>
      </m:oMath>
      <w:r>
        <w:rPr>
          <w:rFonts w:eastAsiaTheme="minorEastAsia" w:cstheme="minorHAnsi"/>
        </w:rPr>
        <w:t xml:space="preserve"> </w:t>
      </w:r>
      <w:r w:rsidR="000A6C77">
        <w:rPr>
          <w:rFonts w:eastAsiaTheme="minorEastAsia"/>
        </w:rPr>
        <w:t xml:space="preserve">af </w:t>
      </w:r>
      <w:r>
        <w:rPr>
          <w:rFonts w:eastAsiaTheme="minorEastAsia"/>
        </w:rPr>
        <w:t>in de vorm van licht. Zie figuur 2.13.</w:t>
      </w:r>
      <w:r w:rsidR="000A6C77">
        <w:rPr>
          <w:rFonts w:eastAsiaTheme="minorEastAsia"/>
        </w:rPr>
        <w:t xml:space="preserve"> </w:t>
      </w:r>
      <w:r w:rsidR="00A774AE">
        <w:rPr>
          <w:rFonts w:eastAsiaTheme="minorEastAsia"/>
        </w:rPr>
        <w:t xml:space="preserve">Om die oversteek te maken moet de spanning groot </w:t>
      </w:r>
      <w:r w:rsidR="00A774AE">
        <w:rPr>
          <w:rFonts w:eastAsiaTheme="minorEastAsia"/>
        </w:rPr>
        <w:lastRenderedPageBreak/>
        <w:t xml:space="preserve">genoeg zijn: miniaal gelijk aan de </w:t>
      </w:r>
      <w:r w:rsidR="002F098F">
        <w:rPr>
          <w:rFonts w:cstheme="minorHAnsi"/>
        </w:rPr>
        <w:t xml:space="preserve">drempelspanning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drempel</m:t>
            </m:r>
          </m:sub>
        </m:sSub>
      </m:oMath>
      <w:r w:rsidR="00A774AE">
        <w:rPr>
          <w:rFonts w:eastAsiaTheme="minorEastAsia" w:cstheme="minorHAnsi"/>
        </w:rPr>
        <w:t>.</w:t>
      </w:r>
      <w:r w:rsidR="002F098F">
        <w:rPr>
          <w:rFonts w:eastAsiaTheme="minorEastAsia" w:cstheme="minorHAnsi"/>
        </w:rPr>
        <w:t xml:space="preserve"> </w:t>
      </w:r>
      <w:r w:rsidR="00A774AE">
        <w:rPr>
          <w:rFonts w:eastAsiaTheme="minorEastAsia" w:cstheme="minorHAnsi"/>
        </w:rPr>
        <w:t xml:space="preserve">Het verband tussen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drempel</m:t>
            </m:r>
          </m:sub>
        </m:sSub>
      </m:oMath>
      <w:r w:rsidR="008659CE">
        <w:rPr>
          <w:rFonts w:eastAsiaTheme="minorEastAsia" w:cstheme="minorHAnsi"/>
        </w:rPr>
        <w:t xml:space="preserve"> en </w:t>
      </w:r>
      <m:oMath>
        <m:r>
          <m:rPr>
            <m:sty m:val="p"/>
          </m:rPr>
          <w:rPr>
            <w:rFonts w:ascii="Cambria Math" w:eastAsiaTheme="minorEastAsia" w:hAnsi="Cambria Math" w:cstheme="minorHAnsi"/>
          </w:rPr>
          <m:t>Δ</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el</m:t>
            </m:r>
          </m:sub>
        </m:sSub>
      </m:oMath>
      <w:r w:rsidR="002F098F">
        <w:rPr>
          <w:rFonts w:eastAsiaTheme="minorEastAsia" w:cstheme="minorHAnsi"/>
        </w:rPr>
        <w:t xml:space="preserve"> </w:t>
      </w:r>
      <w:r w:rsidR="008659CE">
        <w:rPr>
          <w:rFonts w:eastAsiaTheme="minorEastAsia" w:cstheme="minorHAnsi"/>
        </w:rPr>
        <w:t>wordt gegeven door</w:t>
      </w:r>
      <w:r w:rsidR="002F098F">
        <w:rPr>
          <w:rFonts w:eastAsiaTheme="minorEastAsia" w:cstheme="minorHAnsi"/>
        </w:rPr>
        <w:t>:</w:t>
      </w:r>
    </w:p>
    <w:p w14:paraId="6EEB0F0A" w14:textId="5E613A04" w:rsidR="002F098F" w:rsidRPr="006524AD" w:rsidRDefault="00000000" w:rsidP="002F098F">
      <w:pPr>
        <w:rPr>
          <w:rFonts w:eastAsiaTheme="minorEastAsia"/>
        </w:rPr>
      </w:pPr>
      <m:oMath>
        <m:sSub>
          <m:sSubPr>
            <m:ctrlPr>
              <w:rPr>
                <w:rFonts w:ascii="Cambria Math" w:hAnsi="Cambria Math"/>
                <w:i/>
              </w:rPr>
            </m:ctrlPr>
          </m:sSubPr>
          <m:e>
            <m:r>
              <m:rPr>
                <m:sty m:val="p"/>
              </m:rPr>
              <w:rPr>
                <w:rFonts w:ascii="Cambria Math" w:hAnsi="Cambria Math"/>
              </w:rPr>
              <m:t>Δ</m:t>
            </m:r>
            <m:r>
              <w:rPr>
                <w:rFonts w:ascii="Cambria Math" w:hAnsi="Cambria Math"/>
              </w:rPr>
              <m:t>E</m:t>
            </m:r>
          </m:e>
          <m:sub>
            <m:r>
              <w:rPr>
                <w:rFonts w:ascii="Cambria Math" w:hAnsi="Cambria Math"/>
              </w:rPr>
              <m:t>el</m:t>
            </m:r>
          </m:sub>
        </m:sSub>
        <m:r>
          <w:rPr>
            <w:rFonts w:ascii="Cambria Math" w:hAnsi="Cambria Math"/>
          </w:rPr>
          <m:t>=q∙</m:t>
        </m:r>
        <m:sSub>
          <m:sSubPr>
            <m:ctrlPr>
              <w:rPr>
                <w:rFonts w:ascii="Cambria Math" w:hAnsi="Cambria Math"/>
                <w:i/>
              </w:rPr>
            </m:ctrlPr>
          </m:sSubPr>
          <m:e>
            <m:r>
              <w:rPr>
                <w:rFonts w:ascii="Cambria Math" w:hAnsi="Cambria Math"/>
              </w:rPr>
              <m:t>U</m:t>
            </m:r>
          </m:e>
          <m:sub>
            <m:r>
              <w:rPr>
                <w:rFonts w:ascii="Cambria Math" w:hAnsi="Cambria Math"/>
              </w:rPr>
              <m:t>drempel</m:t>
            </m:r>
          </m:sub>
        </m:sSub>
      </m:oMath>
      <w:r w:rsidR="002F098F">
        <w:rPr>
          <w:rFonts w:eastAsiaTheme="minorEastAsia"/>
        </w:rPr>
        <w:tab/>
        <w:t>(1)</w:t>
      </w:r>
    </w:p>
    <w:p w14:paraId="4AACEF03" w14:textId="5210A1C5" w:rsidR="002F098F" w:rsidRDefault="002F098F" w:rsidP="002F098F">
      <w:pPr>
        <w:rPr>
          <w:rFonts w:eastAsiaTheme="minorEastAsia"/>
        </w:rPr>
      </w:pPr>
      <w:r>
        <w:t xml:space="preserve">In deze formule is </w:t>
      </w:r>
      <m:oMath>
        <m:r>
          <w:rPr>
            <w:rFonts w:ascii="Cambria Math" w:hAnsi="Cambria Math"/>
          </w:rPr>
          <m:t>q</m:t>
        </m:r>
      </m:oMath>
      <w:r>
        <w:rPr>
          <w:rFonts w:eastAsiaTheme="minorEastAsia"/>
        </w:rPr>
        <w:t xml:space="preserve"> de lading van het elektron dat de oversteek </w:t>
      </w:r>
      <w:r w:rsidR="00CC4877">
        <w:rPr>
          <w:rFonts w:eastAsiaTheme="minorEastAsia"/>
        </w:rPr>
        <w:t>tussen de twee halfgeleiders</w:t>
      </w:r>
      <w:r>
        <w:rPr>
          <w:rFonts w:eastAsiaTheme="minorEastAsia"/>
        </w:rPr>
        <w:t xml:space="preserve"> en heeft een waarde van </w:t>
      </w:r>
      <w:commentRangeStart w:id="108"/>
      <w:r w:rsidR="00384567">
        <w:rPr>
          <w:rFonts w:eastAsiaTheme="minorEastAsia" w:cstheme="minorHAnsi"/>
        </w:rPr>
        <w:t>−</w:t>
      </w:r>
      <w:r>
        <w:rPr>
          <w:rFonts w:eastAsiaTheme="minorEastAsia"/>
        </w:rPr>
        <w:t>1,6</w:t>
      </w:r>
      <w:r>
        <w:rPr>
          <w:rFonts w:eastAsiaTheme="minorEastAsia" w:cstheme="minorHAnsi"/>
        </w:rPr>
        <w:t>·</w:t>
      </w:r>
      <w:r>
        <w:rPr>
          <w:rFonts w:eastAsiaTheme="minorEastAsia"/>
        </w:rPr>
        <w:t>10</w:t>
      </w:r>
      <w:r w:rsidR="00CC4877">
        <w:rPr>
          <w:rFonts w:eastAsiaTheme="minorEastAsia" w:cstheme="minorHAnsi"/>
          <w:vertAlign w:val="superscript"/>
        </w:rPr>
        <w:t>−</w:t>
      </w:r>
      <w:r w:rsidRPr="00C51266">
        <w:rPr>
          <w:rFonts w:eastAsiaTheme="minorEastAsia"/>
          <w:vertAlign w:val="superscript"/>
        </w:rPr>
        <w:t>19</w:t>
      </w:r>
      <w:r>
        <w:rPr>
          <w:rFonts w:eastAsiaTheme="minorEastAsia"/>
        </w:rPr>
        <w:t xml:space="preserve"> coulomb (C).</w:t>
      </w:r>
      <w:commentRangeEnd w:id="108"/>
      <w:r w:rsidR="007C20CA">
        <w:rPr>
          <w:rStyle w:val="CommentReference"/>
        </w:rPr>
        <w:commentReference w:id="108"/>
      </w:r>
      <w:r>
        <w:rPr>
          <w:rFonts w:eastAsiaTheme="minorEastAsia"/>
        </w:rPr>
        <w:t xml:space="preserve"> </w:t>
      </w:r>
      <w:r w:rsidR="007A7C2A">
        <w:rPr>
          <w:rFonts w:eastAsiaTheme="minorEastAsia"/>
        </w:rPr>
        <w:t xml:space="preserve">Voor deze module is het belangrijk om met vergelijking (1) te kunnen werken. Wil je meer weten over </w:t>
      </w:r>
      <w:r w:rsidR="001B162B">
        <w:rPr>
          <w:rFonts w:eastAsiaTheme="minorEastAsia"/>
        </w:rPr>
        <w:t xml:space="preserve">de werking van de led en het ontstaan van het grensgebied, lees dan </w:t>
      </w:r>
      <w:r w:rsidR="002C45D6">
        <w:rPr>
          <w:rFonts w:eastAsiaTheme="minorEastAsia"/>
        </w:rPr>
        <w:fldChar w:fldCharType="begin"/>
      </w:r>
      <w:r w:rsidR="002C45D6">
        <w:rPr>
          <w:rFonts w:eastAsiaTheme="minorEastAsia"/>
        </w:rPr>
        <w:instrText xml:space="preserve"> REF _Ref164413139 \r \h </w:instrText>
      </w:r>
      <w:r w:rsidR="002C45D6">
        <w:rPr>
          <w:rFonts w:eastAsiaTheme="minorEastAsia"/>
        </w:rPr>
      </w:r>
      <w:r w:rsidR="002C45D6">
        <w:rPr>
          <w:rFonts w:eastAsiaTheme="minorEastAsia"/>
        </w:rPr>
        <w:fldChar w:fldCharType="separate"/>
      </w:r>
      <w:r w:rsidR="002C45D6">
        <w:rPr>
          <w:rFonts w:eastAsiaTheme="minorEastAsia"/>
        </w:rPr>
        <w:t>2.9</w:t>
      </w:r>
      <w:r w:rsidR="002C45D6">
        <w:rPr>
          <w:rFonts w:eastAsiaTheme="minorEastAsia"/>
        </w:rPr>
        <w:fldChar w:fldCharType="end"/>
      </w:r>
      <w:r w:rsidR="005D1861">
        <w:rPr>
          <w:rFonts w:eastAsiaTheme="minorEastAsia"/>
        </w:rPr>
        <w:t xml:space="preserve"> </w:t>
      </w:r>
      <w:r w:rsidR="005D1861">
        <w:rPr>
          <w:rFonts w:eastAsiaTheme="minorEastAsia"/>
        </w:rPr>
        <w:fldChar w:fldCharType="begin"/>
      </w:r>
      <w:r w:rsidR="005D1861">
        <w:rPr>
          <w:rFonts w:eastAsiaTheme="minorEastAsia"/>
        </w:rPr>
        <w:instrText xml:space="preserve"> REF _Ref164413198 \h </w:instrText>
      </w:r>
      <w:r w:rsidR="005D1861">
        <w:rPr>
          <w:rFonts w:eastAsiaTheme="minorEastAsia"/>
        </w:rPr>
      </w:r>
      <w:r w:rsidR="005D1861">
        <w:rPr>
          <w:rFonts w:eastAsiaTheme="minorEastAsia"/>
        </w:rPr>
        <w:fldChar w:fldCharType="separate"/>
      </w:r>
      <w:r w:rsidR="005D1861">
        <w:t xml:space="preserve">Verdieping: </w:t>
      </w:r>
      <w:r w:rsidR="005D1861" w:rsidRPr="001B162B">
        <w:t>Halfgeleiders</w:t>
      </w:r>
      <w:r w:rsidR="005D1861">
        <w:rPr>
          <w:rFonts w:eastAsiaTheme="minorEastAsia"/>
        </w:rPr>
        <w:fldChar w:fldCharType="end"/>
      </w:r>
      <w:r w:rsidR="005D1861">
        <w:rPr>
          <w:rFonts w:eastAsiaTheme="minorEastAsia"/>
        </w:rPr>
        <w:t>.</w:t>
      </w:r>
      <w:r w:rsidR="002C45D6">
        <w:rPr>
          <w:rFonts w:eastAsiaTheme="minorEastAsia"/>
        </w:rPr>
        <w:t xml:space="preserve"> </w:t>
      </w:r>
    </w:p>
    <w:p w14:paraId="675A3402" w14:textId="77777777" w:rsidR="002F098F" w:rsidRDefault="002F098F" w:rsidP="002F098F">
      <w:pPr>
        <w:rPr>
          <w:rFonts w:eastAsiaTheme="minorEastAsia"/>
        </w:rPr>
      </w:pPr>
      <w:commentRangeStart w:id="109"/>
      <w:commentRangeStart w:id="110"/>
      <w:r>
        <w:rPr>
          <w:noProof/>
        </w:rPr>
        <w:drawing>
          <wp:inline distT="0" distB="0" distL="0" distR="0" wp14:anchorId="507BDDAC" wp14:editId="3AF4007A">
            <wp:extent cx="3314700" cy="1579880"/>
            <wp:effectExtent l="0" t="0" r="0" b="1270"/>
            <wp:docPr id="1280556938" name="Picture 1280556938" descr="A diagram of a sh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908" name="Picture 4" descr="A diagram of a shell&#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97"/>
                    <a:stretch/>
                  </pic:blipFill>
                  <pic:spPr bwMode="auto">
                    <a:xfrm>
                      <a:off x="0" y="0"/>
                      <a:ext cx="3318279" cy="1581586"/>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rPr>
        <w:t xml:space="preserve">    </w:t>
      </w:r>
      <w:r>
        <w:rPr>
          <w:noProof/>
        </w:rPr>
        <w:drawing>
          <wp:inline distT="0" distB="0" distL="0" distR="0" wp14:anchorId="3DC31EDD" wp14:editId="0183D643">
            <wp:extent cx="1773132" cy="1553308"/>
            <wp:effectExtent l="0" t="0" r="0" b="8890"/>
            <wp:docPr id="795963896" name="Picture 795963896" descr="A black and white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76" name="Picture 1" descr="A black and white drawing of a 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77853" cy="1557443"/>
                    </a:xfrm>
                    <a:prstGeom prst="rect">
                      <a:avLst/>
                    </a:prstGeom>
                  </pic:spPr>
                </pic:pic>
              </a:graphicData>
            </a:graphic>
          </wp:inline>
        </w:drawing>
      </w:r>
      <w:commentRangeEnd w:id="109"/>
      <w:r w:rsidR="00FB0A73">
        <w:rPr>
          <w:rStyle w:val="CommentReference"/>
        </w:rPr>
        <w:commentReference w:id="109"/>
      </w:r>
      <w:commentRangeEnd w:id="110"/>
      <w:r w:rsidR="00C867E0">
        <w:rPr>
          <w:rStyle w:val="CommentReference"/>
        </w:rPr>
        <w:commentReference w:id="110"/>
      </w:r>
    </w:p>
    <w:p w14:paraId="5EB5BE94" w14:textId="00D77E8D" w:rsidR="00CC4877" w:rsidRDefault="00CC4877" w:rsidP="002F098F">
      <w:pPr>
        <w:rPr>
          <w:rFonts w:eastAsiaTheme="minorEastAsia"/>
        </w:rPr>
      </w:pPr>
      <w:r>
        <w:rPr>
          <w:rFonts w:eastAsiaTheme="minorEastAsia"/>
        </w:rPr>
        <w:t>Figuur 2.13</w:t>
      </w:r>
      <w:r w:rsidR="00377452">
        <w:rPr>
          <w:rFonts w:eastAsiaTheme="minorEastAsia"/>
        </w:rPr>
        <w:t xml:space="preserve"> Schematische weergave van de twee halfgeleidende materialen in een led/diode.</w:t>
      </w:r>
    </w:p>
    <w:p w14:paraId="0A8A1C7A" w14:textId="1B80BDBF" w:rsidR="002F098F" w:rsidRDefault="002F098F" w:rsidP="002F098F">
      <w:pPr>
        <w:rPr>
          <w:rFonts w:cstheme="minorHAnsi"/>
        </w:rPr>
      </w:pPr>
      <w:r>
        <w:rPr>
          <w:rFonts w:eastAsiaTheme="minorEastAsia"/>
        </w:rPr>
        <w:t>We kunnen dit alles samenvatten met het energiediagram in figuur 2.</w:t>
      </w:r>
      <w:r w:rsidR="00377452">
        <w:rPr>
          <w:rFonts w:eastAsiaTheme="minorEastAsia"/>
        </w:rPr>
        <w:t>14</w:t>
      </w:r>
      <w:r>
        <w:rPr>
          <w:rFonts w:eastAsiaTheme="minorEastAsia"/>
        </w:rPr>
        <w:t xml:space="preserve">. De elektronen kunnen zich (bij benadering) in een van twee energietoestanden bevinden die de valentieband en de geleidingsband worden genoemd. Tussen die twee energietoestanden bevinden zich geen mogelijke energietoestanden voor de elektronen. Dit wordt de band gap genoemd. De grootte van die band gap bepaald de kleur van een </w:t>
      </w:r>
      <w:r w:rsidR="005C309F">
        <w:rPr>
          <w:rFonts w:eastAsiaTheme="minorEastAsia"/>
        </w:rPr>
        <w:t>led</w:t>
      </w:r>
      <w:r>
        <w:rPr>
          <w:rFonts w:eastAsiaTheme="minorEastAsia"/>
        </w:rPr>
        <w:t xml:space="preserve">. </w:t>
      </w:r>
      <w:commentRangeStart w:id="111"/>
      <w:r>
        <w:rPr>
          <w:rFonts w:eastAsiaTheme="minorEastAsia"/>
        </w:rPr>
        <w:t>Steekt een elektron het grensgebied tussen twee halfgeleiders over dan valt het vanuit de geleidingsband terug naar de valentieband en het energieverschil tussen de banden, de band gap, wordt omgezet in licht</w:t>
      </w:r>
      <w:r w:rsidR="00377452">
        <w:rPr>
          <w:rFonts w:eastAsiaTheme="minorEastAsia"/>
        </w:rPr>
        <w:t>.</w:t>
      </w:r>
      <w:commentRangeEnd w:id="111"/>
      <w:r w:rsidR="009047FA">
        <w:rPr>
          <w:rStyle w:val="CommentReference"/>
        </w:rPr>
        <w:commentReference w:id="111"/>
      </w:r>
    </w:p>
    <w:p w14:paraId="6F732F70" w14:textId="77777777" w:rsidR="002F098F" w:rsidRDefault="002F098F" w:rsidP="002F098F">
      <w:pPr>
        <w:rPr>
          <w:rFonts w:cstheme="minorHAnsi"/>
        </w:rPr>
      </w:pPr>
      <w:commentRangeStart w:id="112"/>
      <w:r>
        <w:rPr>
          <w:noProof/>
        </w:rPr>
        <w:drawing>
          <wp:inline distT="0" distB="0" distL="0" distR="0" wp14:anchorId="39BF70E0" wp14:editId="6CC3A71E">
            <wp:extent cx="1446088" cy="1259457"/>
            <wp:effectExtent l="0" t="0" r="1905" b="0"/>
            <wp:docPr id="944544213" name="Picture 944544213" descr="energy ban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ergy band diagra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50714" cy="1263486"/>
                    </a:xfrm>
                    <a:prstGeom prst="rect">
                      <a:avLst/>
                    </a:prstGeom>
                    <a:noFill/>
                    <a:ln>
                      <a:noFill/>
                    </a:ln>
                  </pic:spPr>
                </pic:pic>
              </a:graphicData>
            </a:graphic>
          </wp:inline>
        </w:drawing>
      </w:r>
      <w:commentRangeEnd w:id="112"/>
      <w:r>
        <w:rPr>
          <w:rStyle w:val="CommentReference"/>
        </w:rPr>
        <w:commentReference w:id="112"/>
      </w:r>
      <w:r>
        <w:rPr>
          <w:rFonts w:cstheme="minorHAnsi"/>
        </w:rPr>
        <w:t xml:space="preserve"> </w:t>
      </w:r>
    </w:p>
    <w:p w14:paraId="22361F0D" w14:textId="68ECB77B" w:rsidR="00377452" w:rsidRDefault="00377452" w:rsidP="002F098F">
      <w:pPr>
        <w:rPr>
          <w:rFonts w:cstheme="minorHAnsi"/>
        </w:rPr>
      </w:pPr>
      <w:r>
        <w:rPr>
          <w:rFonts w:cstheme="minorHAnsi"/>
        </w:rPr>
        <w:t>Figuur 2.14 Energieniveauschema voor een led</w:t>
      </w:r>
    </w:p>
    <w:p w14:paraId="30EFC197" w14:textId="500D2634" w:rsidR="002F098F" w:rsidRDefault="002F098F" w:rsidP="002F098F">
      <w:pPr>
        <w:rPr>
          <w:rFonts w:cstheme="minorHAnsi"/>
        </w:rPr>
      </w:pPr>
      <w:r>
        <w:rPr>
          <w:rFonts w:cstheme="minorHAnsi"/>
        </w:rPr>
        <w:t>In tabel 2.</w:t>
      </w:r>
      <w:r w:rsidR="00BC13D9">
        <w:rPr>
          <w:rFonts w:cstheme="minorHAnsi"/>
        </w:rPr>
        <w:t>1</w:t>
      </w:r>
      <w:r>
        <w:rPr>
          <w:rFonts w:cstheme="minorHAnsi"/>
        </w:rPr>
        <w:t xml:space="preserve"> staan de </w:t>
      </w:r>
      <w:r w:rsidR="00285BEE">
        <w:rPr>
          <w:rFonts w:cstheme="minorHAnsi"/>
        </w:rPr>
        <w:t xml:space="preserve">verontreinigingen </w:t>
      </w:r>
      <w:r>
        <w:rPr>
          <w:rFonts w:cstheme="minorHAnsi"/>
        </w:rPr>
        <w:t xml:space="preserve">die gebruikt zijn in de </w:t>
      </w:r>
      <w:r w:rsidR="005C309F">
        <w:rPr>
          <w:rFonts w:cstheme="minorHAnsi"/>
        </w:rPr>
        <w:t>led</w:t>
      </w:r>
      <w:r>
        <w:rPr>
          <w:rFonts w:cstheme="minorHAnsi"/>
        </w:rPr>
        <w:t>s uit</w:t>
      </w:r>
      <w:r w:rsidR="00BC13D9">
        <w:rPr>
          <w:rFonts w:cstheme="minorHAnsi"/>
        </w:rPr>
        <w:t xml:space="preserve"> </w:t>
      </w:r>
      <w:r w:rsidR="00517B7C">
        <w:rPr>
          <w:rFonts w:cstheme="minorHAnsi"/>
        </w:rPr>
        <w:fldChar w:fldCharType="begin"/>
      </w:r>
      <w:r w:rsidR="00517B7C">
        <w:rPr>
          <w:rFonts w:cstheme="minorHAnsi"/>
        </w:rPr>
        <w:instrText xml:space="preserve"> REF _Ref157179082 \r \h </w:instrText>
      </w:r>
      <w:r w:rsidR="00517B7C">
        <w:rPr>
          <w:rFonts w:cstheme="minorHAnsi"/>
        </w:rPr>
      </w:r>
      <w:r w:rsidR="00517B7C">
        <w:rPr>
          <w:rFonts w:cstheme="minorHAnsi"/>
        </w:rPr>
        <w:fldChar w:fldCharType="separate"/>
      </w:r>
      <w:r w:rsidR="00517B7C">
        <w:rPr>
          <w:rFonts w:cstheme="minorHAnsi"/>
        </w:rPr>
        <w:t>Opdracht 2.12</w:t>
      </w:r>
      <w:r w:rsidR="00517B7C">
        <w:rPr>
          <w:rFonts w:cstheme="minorHAnsi"/>
        </w:rPr>
        <w:fldChar w:fldCharType="end"/>
      </w:r>
      <w:r>
        <w:rPr>
          <w:rFonts w:cstheme="minorHAnsi"/>
        </w:rPr>
        <w:t>. In de verdieping aan het eind van dit hoofdstuk kun je in meer detail te weten komen hoe de eigenschappen van halfgeleiders te beïnvloeden zijn en wat er in een diode en transistor gebeurt.</w:t>
      </w:r>
    </w:p>
    <w:p w14:paraId="60C6F652" w14:textId="343F8DDA" w:rsidR="00BC13D9" w:rsidRDefault="00BC13D9" w:rsidP="002F098F">
      <w:pPr>
        <w:rPr>
          <w:rFonts w:cstheme="minorHAnsi"/>
        </w:rPr>
      </w:pPr>
      <w:r>
        <w:rPr>
          <w:rFonts w:cstheme="minorHAnsi"/>
        </w:rPr>
        <w:t>Tabel 2.1 Halfgeleiders gebruikt in verschillende kleuren leds.</w:t>
      </w:r>
    </w:p>
    <w:tbl>
      <w:tblPr>
        <w:tblStyle w:val="TableGrid"/>
        <w:tblW w:w="0" w:type="auto"/>
        <w:tblLook w:val="04A0" w:firstRow="1" w:lastRow="0" w:firstColumn="1" w:lastColumn="0" w:noHBand="0" w:noVBand="1"/>
      </w:tblPr>
      <w:tblGrid>
        <w:gridCol w:w="2122"/>
        <w:gridCol w:w="6894"/>
      </w:tblGrid>
      <w:tr w:rsidR="002F098F" w14:paraId="15F0B009" w14:textId="77777777" w:rsidTr="00AA139A">
        <w:tc>
          <w:tcPr>
            <w:tcW w:w="2122" w:type="dxa"/>
          </w:tcPr>
          <w:p w14:paraId="78E298E4" w14:textId="063A4925" w:rsidR="002F098F" w:rsidRDefault="005C309F" w:rsidP="00AA139A">
            <w:pPr>
              <w:rPr>
                <w:rFonts w:cstheme="minorHAnsi"/>
              </w:rPr>
            </w:pPr>
            <w:r>
              <w:rPr>
                <w:rFonts w:cstheme="minorHAnsi"/>
              </w:rPr>
              <w:t>led</w:t>
            </w:r>
            <w:commentRangeStart w:id="113"/>
            <w:commentRangeStart w:id="114"/>
            <w:r w:rsidR="002F098F">
              <w:rPr>
                <w:rFonts w:cstheme="minorHAnsi"/>
              </w:rPr>
              <w:t xml:space="preserve"> (kleur)</w:t>
            </w:r>
          </w:p>
        </w:tc>
        <w:tc>
          <w:tcPr>
            <w:tcW w:w="6894" w:type="dxa"/>
          </w:tcPr>
          <w:p w14:paraId="28105745" w14:textId="5228E5C5" w:rsidR="002F098F" w:rsidRDefault="00285BEE" w:rsidP="00AA139A">
            <w:pPr>
              <w:rPr>
                <w:rFonts w:cstheme="minorHAnsi"/>
              </w:rPr>
            </w:pPr>
            <w:r>
              <w:rPr>
                <w:rFonts w:cstheme="minorHAnsi"/>
              </w:rPr>
              <w:t>Verontreiniging</w:t>
            </w:r>
          </w:p>
        </w:tc>
      </w:tr>
      <w:tr w:rsidR="002F098F" w:rsidRPr="009E0BFF" w14:paraId="0881EBB5" w14:textId="77777777" w:rsidTr="00AA139A">
        <w:tc>
          <w:tcPr>
            <w:tcW w:w="2122" w:type="dxa"/>
          </w:tcPr>
          <w:p w14:paraId="4D9E0510" w14:textId="3148AF73" w:rsidR="002F098F" w:rsidRDefault="00E36D37" w:rsidP="00AA139A">
            <w:pPr>
              <w:rPr>
                <w:rFonts w:cstheme="minorHAnsi"/>
              </w:rPr>
            </w:pPr>
            <w:r>
              <w:rPr>
                <w:rFonts w:cstheme="minorHAnsi"/>
              </w:rPr>
              <w:t>rood</w:t>
            </w:r>
          </w:p>
        </w:tc>
        <w:tc>
          <w:tcPr>
            <w:tcW w:w="6894" w:type="dxa"/>
          </w:tcPr>
          <w:p w14:paraId="42350EB4" w14:textId="77777777" w:rsidR="002F098F" w:rsidRPr="00E827ED" w:rsidRDefault="002F098F" w:rsidP="00AA139A">
            <w:pPr>
              <w:rPr>
                <w:rFonts w:cstheme="minorHAnsi"/>
                <w:lang w:val="en-US"/>
              </w:rPr>
            </w:pPr>
            <w:r w:rsidRPr="00E827ED">
              <w:rPr>
                <w:rFonts w:cstheme="minorHAnsi"/>
                <w:lang w:val="en-US"/>
              </w:rPr>
              <w:t>AlGaInP = Aluminium Gallium Indium Fosfide (fosfor</w:t>
            </w:r>
            <w:r>
              <w:rPr>
                <w:rFonts w:cstheme="minorHAnsi"/>
                <w:lang w:val="en-US"/>
              </w:rPr>
              <w:t>)</w:t>
            </w:r>
          </w:p>
        </w:tc>
      </w:tr>
      <w:tr w:rsidR="002F098F" w:rsidRPr="009E0BFF" w14:paraId="6B643897" w14:textId="77777777" w:rsidTr="00AA139A">
        <w:tc>
          <w:tcPr>
            <w:tcW w:w="2122" w:type="dxa"/>
          </w:tcPr>
          <w:p w14:paraId="7B3C29D6" w14:textId="06BF5F8A" w:rsidR="002F098F" w:rsidRDefault="00E36D37" w:rsidP="00AA139A">
            <w:pPr>
              <w:rPr>
                <w:rFonts w:cstheme="minorHAnsi"/>
              </w:rPr>
            </w:pPr>
            <w:r>
              <w:rPr>
                <w:rFonts w:cstheme="minorHAnsi"/>
              </w:rPr>
              <w:t>geel</w:t>
            </w:r>
          </w:p>
        </w:tc>
        <w:tc>
          <w:tcPr>
            <w:tcW w:w="6894" w:type="dxa"/>
          </w:tcPr>
          <w:p w14:paraId="4E1DE197" w14:textId="77777777" w:rsidR="002F098F" w:rsidRPr="00E827ED" w:rsidRDefault="002F098F" w:rsidP="00AA139A">
            <w:pPr>
              <w:rPr>
                <w:rFonts w:cstheme="minorHAnsi"/>
                <w:lang w:val="en-US"/>
              </w:rPr>
            </w:pPr>
            <w:r w:rsidRPr="00E827ED">
              <w:rPr>
                <w:rFonts w:cstheme="minorHAnsi"/>
                <w:lang w:val="en-US"/>
              </w:rPr>
              <w:t>AlGaInP = Aluminium Gallium Indium Fosfide (fosfor</w:t>
            </w:r>
            <w:r>
              <w:rPr>
                <w:rFonts w:cstheme="minorHAnsi"/>
                <w:lang w:val="en-US"/>
              </w:rPr>
              <w:t>)</w:t>
            </w:r>
          </w:p>
        </w:tc>
      </w:tr>
      <w:tr w:rsidR="002F098F" w14:paraId="21F4E454" w14:textId="77777777" w:rsidTr="00AA139A">
        <w:tc>
          <w:tcPr>
            <w:tcW w:w="2122" w:type="dxa"/>
          </w:tcPr>
          <w:p w14:paraId="7EDBF7C8" w14:textId="08CC3683" w:rsidR="002F098F" w:rsidRDefault="00E36D37" w:rsidP="00AA139A">
            <w:pPr>
              <w:rPr>
                <w:rFonts w:cstheme="minorHAnsi"/>
              </w:rPr>
            </w:pPr>
            <w:r>
              <w:rPr>
                <w:rFonts w:cstheme="minorHAnsi"/>
              </w:rPr>
              <w:t>groen</w:t>
            </w:r>
          </w:p>
        </w:tc>
        <w:tc>
          <w:tcPr>
            <w:tcW w:w="6894" w:type="dxa"/>
          </w:tcPr>
          <w:p w14:paraId="57BDA878" w14:textId="77777777" w:rsidR="002F098F" w:rsidRDefault="002F098F" w:rsidP="00AA139A">
            <w:pPr>
              <w:rPr>
                <w:rFonts w:cstheme="minorHAnsi"/>
              </w:rPr>
            </w:pPr>
            <w:r>
              <w:rPr>
                <w:rFonts w:cstheme="minorHAnsi"/>
              </w:rPr>
              <w:t>InGaN = Indium Gallium Nitride (stikstof)</w:t>
            </w:r>
          </w:p>
        </w:tc>
      </w:tr>
      <w:tr w:rsidR="002F098F" w14:paraId="32DE196C" w14:textId="77777777" w:rsidTr="00AA139A">
        <w:tc>
          <w:tcPr>
            <w:tcW w:w="2122" w:type="dxa"/>
          </w:tcPr>
          <w:p w14:paraId="4AE83119" w14:textId="2998925D" w:rsidR="002F098F" w:rsidRDefault="00E36D37" w:rsidP="00AA139A">
            <w:pPr>
              <w:rPr>
                <w:rFonts w:cstheme="minorHAnsi"/>
              </w:rPr>
            </w:pPr>
            <w:r>
              <w:rPr>
                <w:rFonts w:cstheme="minorHAnsi"/>
              </w:rPr>
              <w:t>blauw</w:t>
            </w:r>
          </w:p>
        </w:tc>
        <w:tc>
          <w:tcPr>
            <w:tcW w:w="6894" w:type="dxa"/>
          </w:tcPr>
          <w:p w14:paraId="48B069F8" w14:textId="77777777" w:rsidR="002F098F" w:rsidRDefault="002F098F" w:rsidP="00AA139A">
            <w:pPr>
              <w:rPr>
                <w:rFonts w:cstheme="minorHAnsi"/>
              </w:rPr>
            </w:pPr>
            <w:r>
              <w:rPr>
                <w:rFonts w:cstheme="minorHAnsi"/>
              </w:rPr>
              <w:t>InGaN = Indium Gallium Nitride (stikstof)</w:t>
            </w:r>
          </w:p>
        </w:tc>
      </w:tr>
    </w:tbl>
    <w:commentRangeEnd w:id="113"/>
    <w:p w14:paraId="0D822545" w14:textId="77777777" w:rsidR="002F098F" w:rsidRDefault="0063255C" w:rsidP="002F098F">
      <w:pPr>
        <w:rPr>
          <w:rFonts w:cstheme="minorHAnsi"/>
        </w:rPr>
      </w:pPr>
      <w:r>
        <w:rPr>
          <w:rStyle w:val="CommentReference"/>
        </w:rPr>
        <w:commentReference w:id="113"/>
      </w:r>
      <w:commentRangeEnd w:id="114"/>
      <w:r w:rsidR="00CD2A05">
        <w:rPr>
          <w:rStyle w:val="CommentReference"/>
        </w:rPr>
        <w:commentReference w:id="114"/>
      </w:r>
    </w:p>
    <w:tbl>
      <w:tblPr>
        <w:tblStyle w:val="Opdracht-achtergrond"/>
        <w:tblW w:w="0" w:type="auto"/>
        <w:tblLook w:val="04A0" w:firstRow="1" w:lastRow="0" w:firstColumn="1" w:lastColumn="0" w:noHBand="0" w:noVBand="1"/>
      </w:tblPr>
      <w:tblGrid>
        <w:gridCol w:w="9016"/>
      </w:tblGrid>
      <w:tr w:rsidR="000E0488" w14:paraId="47199A4D" w14:textId="77777777" w:rsidTr="000E0488">
        <w:tc>
          <w:tcPr>
            <w:tcW w:w="9016" w:type="dxa"/>
          </w:tcPr>
          <w:p w14:paraId="030620FE" w14:textId="77777777" w:rsidR="000E0488" w:rsidRDefault="000E0488" w:rsidP="00FA60EA">
            <w:pPr>
              <w:pStyle w:val="Heading3"/>
            </w:pPr>
            <w:bookmarkStart w:id="115" w:name="_Toc162000888"/>
            <w:r>
              <w:lastRenderedPageBreak/>
              <w:t>Stroom-spanningskarakteristiek van een led</w:t>
            </w:r>
            <w:bookmarkEnd w:id="115"/>
          </w:p>
          <w:p w14:paraId="1D2C615B" w14:textId="77777777" w:rsidR="000E0488" w:rsidRDefault="000E0488" w:rsidP="000E0488">
            <w:r>
              <w:t xml:space="preserve">In figuur 2.15 zie je een stroom-spanningkarakteristiek die de elektrische eigenschappen van een </w:t>
            </w:r>
            <w:commentRangeStart w:id="116"/>
            <w:r>
              <w:t>led</w:t>
            </w:r>
            <w:commentRangeEnd w:id="116"/>
            <w:r>
              <w:rPr>
                <w:rStyle w:val="CommentReference"/>
              </w:rPr>
              <w:commentReference w:id="116"/>
            </w:r>
            <w:r>
              <w:t xml:space="preserve"> laat zien. </w:t>
            </w:r>
          </w:p>
          <w:p w14:paraId="4A9F9290" w14:textId="77777777" w:rsidR="000E0488" w:rsidRDefault="000E0488" w:rsidP="00BA3D6C">
            <w:pPr>
              <w:pStyle w:val="ListParagraph"/>
              <w:numPr>
                <w:ilvl w:val="0"/>
                <w:numId w:val="17"/>
              </w:numPr>
            </w:pPr>
            <w:r>
              <w:t>Leg aan de hand van de grafiek uit dat de led geen stroom geleidt en dus geen licht uitzendt als de spanning onder de drempelspanning blijft.</w:t>
            </w:r>
          </w:p>
          <w:p w14:paraId="66C67920" w14:textId="77777777" w:rsidR="000E0488" w:rsidRDefault="000E0488" w:rsidP="00BA3D6C">
            <w:pPr>
              <w:pStyle w:val="ListParagraph"/>
              <w:numPr>
                <w:ilvl w:val="0"/>
                <w:numId w:val="17"/>
              </w:numPr>
            </w:pPr>
            <w:r>
              <w:t>Lees uit de grafiek af wat de drempelspanning is voor deze led.</w:t>
            </w:r>
          </w:p>
          <w:p w14:paraId="6721A028" w14:textId="77777777" w:rsidR="000E0488" w:rsidRDefault="000E0488" w:rsidP="00BA3D6C">
            <w:pPr>
              <w:pStyle w:val="ListParagraph"/>
              <w:numPr>
                <w:ilvl w:val="0"/>
                <w:numId w:val="17"/>
              </w:numPr>
            </w:pPr>
            <w:r>
              <w:t xml:space="preserve">Gebruik je resultaten uit </w:t>
            </w:r>
            <w:r>
              <w:fldChar w:fldCharType="begin"/>
            </w:r>
            <w:r>
              <w:instrText xml:space="preserve"> REF _Ref157179082 \r \h </w:instrText>
            </w:r>
            <w:r>
              <w:fldChar w:fldCharType="separate"/>
            </w:r>
            <w:r>
              <w:t>Opdracht 2.12</w:t>
            </w:r>
            <w:r>
              <w:fldChar w:fldCharType="end"/>
            </w:r>
            <w:r>
              <w:t xml:space="preserve"> om te voorspellen welk soort straling deze led uitzendt. De spanningen die je daar hebt bepaald zijn bij benadering gelijk aan de drempelspanning voor de betreffende led.</w:t>
            </w:r>
          </w:p>
          <w:p w14:paraId="100A0F14" w14:textId="77777777" w:rsidR="000E0488" w:rsidRPr="004C5685" w:rsidRDefault="000E0488" w:rsidP="00BA3D6C">
            <w:pPr>
              <w:pStyle w:val="ListParagraph"/>
              <w:numPr>
                <w:ilvl w:val="0"/>
                <w:numId w:val="17"/>
              </w:numPr>
            </w:pPr>
            <w:r w:rsidRPr="004C5685">
              <w:rPr>
                <w:rFonts w:cstheme="minorHAnsi"/>
              </w:rPr>
              <w:t xml:space="preserve">Schets </w:t>
            </w:r>
            <w:r>
              <w:rPr>
                <w:rFonts w:cstheme="minorHAnsi"/>
              </w:rPr>
              <w:t xml:space="preserve">op basis van je resultaten uit </w:t>
            </w:r>
            <w:r>
              <w:rPr>
                <w:rFonts w:cstheme="minorHAnsi"/>
              </w:rPr>
              <w:fldChar w:fldCharType="begin"/>
            </w:r>
            <w:r>
              <w:rPr>
                <w:rFonts w:cstheme="minorHAnsi"/>
              </w:rPr>
              <w:instrText xml:space="preserve"> REF _Ref157179082 \r \h </w:instrText>
            </w:r>
            <w:r>
              <w:rPr>
                <w:rFonts w:cstheme="minorHAnsi"/>
              </w:rPr>
            </w:r>
            <w:r>
              <w:rPr>
                <w:rFonts w:cstheme="minorHAnsi"/>
              </w:rPr>
              <w:fldChar w:fldCharType="separate"/>
            </w:r>
            <w:r>
              <w:rPr>
                <w:rFonts w:cstheme="minorHAnsi"/>
              </w:rPr>
              <w:t>Opdracht 2.12</w:t>
            </w:r>
            <w:r>
              <w:rPr>
                <w:rFonts w:cstheme="minorHAnsi"/>
              </w:rPr>
              <w:fldChar w:fldCharType="end"/>
            </w:r>
            <w:r>
              <w:rPr>
                <w:rFonts w:cstheme="minorHAnsi"/>
              </w:rPr>
              <w:t xml:space="preserve"> de stroom-spanningskarakteristiek voor leds die </w:t>
            </w:r>
            <w:r w:rsidRPr="004C5685">
              <w:rPr>
                <w:rFonts w:cstheme="minorHAnsi"/>
              </w:rPr>
              <w:t>rood, geel, groen en blauw</w:t>
            </w:r>
            <w:r>
              <w:rPr>
                <w:rFonts w:cstheme="minorHAnsi"/>
              </w:rPr>
              <w:t xml:space="preserve"> licht uitzenden.</w:t>
            </w:r>
          </w:p>
          <w:p w14:paraId="6CF11EFF" w14:textId="77777777" w:rsidR="000E0488" w:rsidRDefault="000E0488" w:rsidP="000E0488">
            <w:commentRangeStart w:id="117"/>
            <w:r>
              <w:rPr>
                <w:noProof/>
                <w:lang w:eastAsia="nl-NL"/>
              </w:rPr>
              <w:drawing>
                <wp:inline distT="0" distB="0" distL="0" distR="0" wp14:anchorId="793F0755" wp14:editId="5DE03B53">
                  <wp:extent cx="4887366" cy="2283590"/>
                  <wp:effectExtent l="38100" t="38100" r="104140" b="97790"/>
                  <wp:docPr id="126514160" name="Picture 126514160" descr="A graph of a 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9009" name="Picture 1" descr="A graph of a led&#10;&#10;Description automatically generated"/>
                          <pic:cNvPicPr/>
                        </pic:nvPicPr>
                        <pic:blipFill rotWithShape="1">
                          <a:blip r:embed="rId63" cstate="print">
                            <a:extLst>
                              <a:ext uri="{28A0092B-C50C-407E-A947-70E740481C1C}">
                                <a14:useLocalDpi xmlns:a14="http://schemas.microsoft.com/office/drawing/2010/main" val="0"/>
                              </a:ext>
                            </a:extLst>
                          </a:blip>
                          <a:srcRect l="1496" t="35420" r="786" b="667"/>
                          <a:stretch/>
                        </pic:blipFill>
                        <pic:spPr bwMode="auto">
                          <a:xfrm>
                            <a:off x="0" y="0"/>
                            <a:ext cx="4895945" cy="228759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commentRangeEnd w:id="117"/>
            <w:r>
              <w:rPr>
                <w:rStyle w:val="CommentReference"/>
              </w:rPr>
              <w:commentReference w:id="117"/>
            </w:r>
            <w:r>
              <w:br/>
              <w:t>Figuur 2.15 De stroom-spanning karakteristiek van een diode (eigen werk)</w:t>
            </w:r>
          </w:p>
          <w:p w14:paraId="0072970E" w14:textId="77777777" w:rsidR="000E0488" w:rsidRDefault="000E0488" w:rsidP="002F098F"/>
        </w:tc>
      </w:tr>
    </w:tbl>
    <w:p w14:paraId="4953964D" w14:textId="39ECB800" w:rsidR="008806D5" w:rsidRDefault="008806D5" w:rsidP="00E36D37">
      <w:pPr>
        <w:pStyle w:val="NoSpacing"/>
      </w:pPr>
    </w:p>
    <w:p w14:paraId="57455A95" w14:textId="052EF307" w:rsidR="002F098F" w:rsidRDefault="002F098F" w:rsidP="002F098F">
      <w:commentRangeStart w:id="118"/>
      <w:r>
        <w:t xml:space="preserve">De kleur van een </w:t>
      </w:r>
      <w:r w:rsidR="005C309F">
        <w:t>led</w:t>
      </w:r>
      <w:r>
        <w:t xml:space="preserve"> wordt bepaald door de drempelspanning. Iedere keer als een elektron genoeg energie heeft om door de </w:t>
      </w:r>
      <w:r w:rsidR="009D6F8D">
        <w:t xml:space="preserve">led </w:t>
      </w:r>
      <w:r>
        <w:t xml:space="preserve">heen te stromen komt er licht vrij. </w:t>
      </w:r>
      <w:r w:rsidR="009D6F8D">
        <w:t>Boven de drempelspanning geldt: h</w:t>
      </w:r>
      <w:r>
        <w:t>oe hoger de spanning, hoe groter de kans dat elektronen de oversteek gaan maken</w:t>
      </w:r>
      <w:r w:rsidR="00AE2D4C">
        <w:t>. De</w:t>
      </w:r>
      <w:r>
        <w:t xml:space="preserve"> </w:t>
      </w:r>
      <w:r w:rsidR="005C309F">
        <w:t>led</w:t>
      </w:r>
      <w:r>
        <w:t xml:space="preserve"> gaat dan dus feller branden. Je ziet in figuur 2.</w:t>
      </w:r>
      <w:r w:rsidR="00AE2D4C">
        <w:t>15</w:t>
      </w:r>
      <w:r>
        <w:t xml:space="preserve"> dat bij een grotere spanning er meer stroom gaat lopen. De grootte van de elektrische stroom zou dus een maat kunnen zijn voor de hoeveelheid licht die de </w:t>
      </w:r>
      <w:r w:rsidR="005C309F">
        <w:t>led</w:t>
      </w:r>
      <w:r>
        <w:t xml:space="preserve"> uitzendt. </w:t>
      </w:r>
      <w:commentRangeEnd w:id="118"/>
      <w:r>
        <w:rPr>
          <w:rStyle w:val="CommentReference"/>
        </w:rPr>
        <w:commentReference w:id="118"/>
      </w:r>
    </w:p>
    <w:p w14:paraId="25939D50" w14:textId="415BE4A3" w:rsidR="00D45CBA" w:rsidRPr="00D45CBA" w:rsidRDefault="00D45CBA" w:rsidP="002F098F">
      <w:r>
        <w:t xml:space="preserve">Wil je beter begrijpen </w:t>
      </w:r>
      <w:r>
        <w:rPr>
          <w:i/>
          <w:iCs/>
        </w:rPr>
        <w:t>waarom</w:t>
      </w:r>
      <w:r>
        <w:t xml:space="preserve"> de led pas licht gaat uitzenden boven een bepaalde drempelspanning, bestudeer dan de verdieping.</w:t>
      </w:r>
    </w:p>
    <w:p w14:paraId="1AB0E2F8" w14:textId="5ED30AA4" w:rsidR="002F098F" w:rsidRDefault="00C17FB1" w:rsidP="002F098F">
      <w:pPr>
        <w:pStyle w:val="Heading2"/>
      </w:pPr>
      <w:bookmarkStart w:id="119" w:name="_Toc165031833"/>
      <w:commentRangeStart w:id="120"/>
      <w:r>
        <w:t>Lichtdeeltjes: f</w:t>
      </w:r>
      <w:r w:rsidR="002F098F">
        <w:t>otonen</w:t>
      </w:r>
      <w:commentRangeEnd w:id="120"/>
      <w:r w:rsidR="0097486B">
        <w:rPr>
          <w:rStyle w:val="CommentReference"/>
          <w:rFonts w:asciiTheme="minorHAnsi" w:eastAsiaTheme="minorHAnsi" w:hAnsiTheme="minorHAnsi" w:cstheme="minorBidi"/>
          <w:color w:val="auto"/>
        </w:rPr>
        <w:commentReference w:id="120"/>
      </w:r>
      <w:bookmarkEnd w:id="119"/>
    </w:p>
    <w:p w14:paraId="0EFFF999" w14:textId="7C920660" w:rsidR="002F098F" w:rsidRDefault="002F098F" w:rsidP="002F098F">
      <w:r>
        <w:t xml:space="preserve">Een aquarium gevuld met water bevat een gigantische hoeveelheid watermoleculen die zich samen gedragen als een vloeistof. Je kunt een los watermolecuul niet zien maar het is wel de kleinste bouwsteen waaruit de vloeistof bestaat: de kleinste hoeveelheid water die je er in de bak bij kunt doen (of er uit kunt halen) is </w:t>
      </w:r>
      <w:r>
        <w:rPr>
          <w:rFonts w:cstheme="minorHAnsi"/>
        </w:rPr>
        <w:t>éé</w:t>
      </w:r>
      <w:r>
        <w:t>n watermolecuul.</w:t>
      </w:r>
      <w:r w:rsidR="00C17FB1">
        <w:rPr>
          <w:rStyle w:val="FootnoteReference"/>
        </w:rPr>
        <w:footnoteReference w:id="2"/>
      </w:r>
      <w:r>
        <w:t xml:space="preserve"> Er bestaat geen ‘half’ watermolecuul, het is alles of niks. Het idee dat de materie om ons heen is opgebouwd uit een kleinste bouwsteen stamt al uit de Griekse oudheid. Het woord atoom komt daar ook vandaan: het betekent ‘ondeelbaar’.</w:t>
      </w:r>
    </w:p>
    <w:p w14:paraId="0D170A39" w14:textId="77777777" w:rsidR="002F098F" w:rsidRDefault="002F098F" w:rsidP="002F098F">
      <w:r>
        <w:lastRenderedPageBreak/>
        <w:t>In het dagelijks leven merk je niet dat materie is opgebouwd uit atomen en moleculen. Dat komt omdat je bij alles wat je doet met een enorme hoeveelheid atomen tegelijkertijd in aanraking komt. In een suikerklontje zitten al gauw zo’n 3</w:t>
      </w:r>
      <w:r>
        <w:rPr>
          <w:rFonts w:cstheme="minorHAnsi"/>
        </w:rPr>
        <w:t>·</w:t>
      </w:r>
      <w:r>
        <w:t>10</w:t>
      </w:r>
      <w:r w:rsidRPr="003A1FAC">
        <w:rPr>
          <w:vertAlign w:val="superscript"/>
        </w:rPr>
        <w:t>23</w:t>
      </w:r>
      <w:r>
        <w:t xml:space="preserve"> atomen die met elkaar 7</w:t>
      </w:r>
      <w:r>
        <w:rPr>
          <w:rFonts w:cstheme="minorHAnsi"/>
        </w:rPr>
        <w:t>·</w:t>
      </w:r>
      <w:r>
        <w:t>10</w:t>
      </w:r>
      <w:r w:rsidRPr="003A1FAC">
        <w:rPr>
          <w:vertAlign w:val="superscript"/>
        </w:rPr>
        <w:t>2</w:t>
      </w:r>
      <w:r>
        <w:rPr>
          <w:vertAlign w:val="superscript"/>
        </w:rPr>
        <w:t>1</w:t>
      </w:r>
      <w:r>
        <w:t xml:space="preserve"> suikermoleculen maken.</w:t>
      </w:r>
    </w:p>
    <w:p w14:paraId="47EFE38E" w14:textId="42F936BB" w:rsidR="002F098F" w:rsidRDefault="002F098F" w:rsidP="002F098F">
      <w:r>
        <w:t xml:space="preserve">Ook licht heeft een kleinste bouwsteen. Die bouwsteen heet een foton. Het is de kleinste hoeveelheid energie die je in het elektrisch veld kunt opslaan of eruit kunt halen. Bij iedere kleur licht hoort een eigen fotonenergie. Wil je meer energie toevoegen (van een bepaalde kleur) dan kan dat alleen door er een geheel foton bij te doen. In een </w:t>
      </w:r>
      <w:r w:rsidR="005C309F">
        <w:t>led</w:t>
      </w:r>
      <w:r>
        <w:t xml:space="preserve"> wordt de energie van één elektron omgezet in de energie van één foton.</w:t>
      </w:r>
    </w:p>
    <w:p w14:paraId="0B8BD005" w14:textId="463DDF26" w:rsidR="00146295" w:rsidRDefault="00146295" w:rsidP="002F098F">
      <w:r>
        <w:t xml:space="preserve">Anders dan atomen en moleculen kunnen fotonen niet </w:t>
      </w:r>
      <w:commentRangeStart w:id="121"/>
      <w:r>
        <w:t>met elkaar botsen of aan elkaar blijven plakken. Fotonen zijn dus altijd losse deeltjes en ze zitten elkaar niet in de weg. Je kunt er ook niet zoiets als een lichtmolecuul mee bouwen. Als je een (denkbeeldige) doos wil vullen met atomen zit de doos op een gegeven moment vol tot aan de rand. Maar in dezelfde doos kun je (bijna) oneindig veel fotonen kwijt.</w:t>
      </w:r>
      <w:commentRangeEnd w:id="121"/>
      <w:r>
        <w:rPr>
          <w:rStyle w:val="CommentReference"/>
        </w:rPr>
        <w:commentReference w:id="121"/>
      </w:r>
    </w:p>
    <w:tbl>
      <w:tblPr>
        <w:tblStyle w:val="Opdracht-achtergrond"/>
        <w:tblW w:w="0" w:type="auto"/>
        <w:tblLook w:val="04A0" w:firstRow="1" w:lastRow="0" w:firstColumn="1" w:lastColumn="0" w:noHBand="0" w:noVBand="1"/>
      </w:tblPr>
      <w:tblGrid>
        <w:gridCol w:w="9016"/>
      </w:tblGrid>
      <w:tr w:rsidR="00E433CC" w14:paraId="0A446881" w14:textId="77777777" w:rsidTr="00E433CC">
        <w:tc>
          <w:tcPr>
            <w:tcW w:w="9016" w:type="dxa"/>
          </w:tcPr>
          <w:p w14:paraId="6A2E52E4" w14:textId="77777777" w:rsidR="00E433CC" w:rsidRDefault="00E433CC" w:rsidP="00FA60EA">
            <w:pPr>
              <w:pStyle w:val="Heading3"/>
            </w:pPr>
            <w:bookmarkStart w:id="122" w:name="_Ref157771537"/>
            <w:bookmarkStart w:id="123" w:name="_Toc162000889"/>
            <w:r>
              <w:t>Energie van een foton</w:t>
            </w:r>
            <w:bookmarkEnd w:id="122"/>
            <w:bookmarkEnd w:id="123"/>
          </w:p>
          <w:p w14:paraId="0E2EEBAB" w14:textId="77777777" w:rsidR="00E433CC" w:rsidRDefault="00E433CC" w:rsidP="00E433CC">
            <w:r>
              <w:t xml:space="preserve">Pak voor deze opdracht je resultaten op </w:t>
            </w:r>
            <w:r>
              <w:fldChar w:fldCharType="begin"/>
            </w:r>
            <w:r>
              <w:instrText xml:space="preserve"> REF _Ref157179082 \r \h </w:instrText>
            </w:r>
            <w:r>
              <w:fldChar w:fldCharType="separate"/>
            </w:r>
            <w:r>
              <w:t>Opdracht 2.12</w:t>
            </w:r>
            <w:r>
              <w:fldChar w:fldCharType="end"/>
            </w:r>
            <w:r>
              <w:t xml:space="preserve"> er weer bij en beantwoord de volgende vragen.</w:t>
            </w:r>
          </w:p>
          <w:p w14:paraId="3913B5BF" w14:textId="77777777" w:rsidR="00E433CC" w:rsidRDefault="00E433CC" w:rsidP="00BA3D6C">
            <w:pPr>
              <w:pStyle w:val="ListParagraph"/>
              <w:numPr>
                <w:ilvl w:val="0"/>
                <w:numId w:val="18"/>
              </w:numPr>
            </w:pPr>
            <w:r>
              <w:t>Welk verband is er tussen de frequentie van het licht dat een led uitzendt en de drempelspanning van die led?</w:t>
            </w:r>
          </w:p>
          <w:p w14:paraId="443023D2" w14:textId="77777777" w:rsidR="00E433CC" w:rsidRPr="002C7BDF" w:rsidRDefault="00E433CC" w:rsidP="00E433CC">
            <w:pPr>
              <w:rPr>
                <w:rFonts w:eastAsiaTheme="minorEastAsia"/>
                <w:i/>
                <w:iCs/>
              </w:rPr>
            </w:pPr>
            <w:r>
              <w:t xml:space="preserve">Voor spanning geldt de volgende formule: </w:t>
            </w:r>
            <m:oMath>
              <m:r>
                <w:rPr>
                  <w:rFonts w:ascii="Cambria Math" w:hAnsi="Cambria Math"/>
                </w:rPr>
                <m:t>U=</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el</m:t>
                      </m:r>
                    </m:sub>
                  </m:sSub>
                </m:num>
                <m:den>
                  <m:r>
                    <w:rPr>
                      <w:rFonts w:ascii="Cambria Math" w:hAnsi="Cambria Math"/>
                    </w:rPr>
                    <m:t>q</m:t>
                  </m:r>
                </m:den>
              </m:f>
            </m:oMath>
            <w:r>
              <w:rPr>
                <w:rFonts w:eastAsiaTheme="minorEastAsia"/>
              </w:rPr>
              <w:t xml:space="preserve">. In woorden: als er over een elektrische component een spanning </w:t>
            </w:r>
            <m:oMath>
              <m:r>
                <w:rPr>
                  <w:rFonts w:ascii="Cambria Math" w:hAnsi="Cambria Math"/>
                </w:rPr>
                <m:t>U</m:t>
              </m:r>
            </m:oMath>
            <w:r>
              <w:rPr>
                <w:rFonts w:eastAsiaTheme="minorEastAsia"/>
              </w:rPr>
              <w:t xml:space="preserve"> staat, dan geven de ladingen een elektrische energie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el</m:t>
                  </m:r>
                </m:sub>
              </m:sSub>
            </m:oMath>
            <w:r>
              <w:rPr>
                <w:rFonts w:eastAsiaTheme="minorEastAsia"/>
              </w:rPr>
              <w:t xml:space="preserve"> af aan die component. In een led zijn het de elektronen die hun energie afgeven en die energie wordt omgezet in de energie van een foton, dus: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oMath>
            <w:r>
              <w:rPr>
                <w:rFonts w:eastAsiaTheme="minorEastAsia"/>
              </w:rPr>
              <w:t>.</w:t>
            </w:r>
          </w:p>
          <w:p w14:paraId="05DB1B6A" w14:textId="77777777" w:rsidR="00E433CC" w:rsidRDefault="00E433CC" w:rsidP="00BA3D6C">
            <w:pPr>
              <w:pStyle w:val="ListParagraph"/>
              <w:numPr>
                <w:ilvl w:val="0"/>
                <w:numId w:val="18"/>
              </w:numPr>
            </w:pPr>
            <w:r>
              <w:t>Bereken met behulp van bovenstaande formule en de drempelspanning voor de vier led uit hoeveel energie de fotonen hebben die de leds uitzenden.</w:t>
            </w:r>
          </w:p>
          <w:p w14:paraId="41B7691B" w14:textId="77777777" w:rsidR="00E433CC" w:rsidRDefault="00E433CC" w:rsidP="00BA3D6C">
            <w:pPr>
              <w:pStyle w:val="ListParagraph"/>
              <w:numPr>
                <w:ilvl w:val="0"/>
                <w:numId w:val="18"/>
              </w:numPr>
            </w:pPr>
            <w:r>
              <w:t>Maak een grafiek met op de verticale as de fotonenergie (in joule) en op de horizontale as de frequentie (in Hz) van het licht.</w:t>
            </w:r>
          </w:p>
          <w:p w14:paraId="3448021B" w14:textId="77777777" w:rsidR="00E433CC" w:rsidRDefault="00E433CC" w:rsidP="00BA3D6C">
            <w:pPr>
              <w:pStyle w:val="ListParagraph"/>
              <w:numPr>
                <w:ilvl w:val="0"/>
                <w:numId w:val="18"/>
              </w:numPr>
            </w:pPr>
            <w:r>
              <w:t>Welk verband lijkt er te zijn tussen fotonenergie en frequentie van het licht? Teken in je diagram een trendlijn die bij dit verband past.</w:t>
            </w:r>
          </w:p>
          <w:p w14:paraId="0734A902" w14:textId="3483B8D7" w:rsidR="00E433CC" w:rsidRDefault="00E433CC" w:rsidP="00BA3D6C">
            <w:pPr>
              <w:pStyle w:val="ListParagraph"/>
              <w:numPr>
                <w:ilvl w:val="0"/>
                <w:numId w:val="18"/>
              </w:numPr>
            </w:pPr>
            <w:r>
              <w:t>Bepaal de helling van de trendlijn. Geef je antwoord in de juiste eenheid.</w:t>
            </w:r>
          </w:p>
        </w:tc>
      </w:tr>
    </w:tbl>
    <w:p w14:paraId="451BC9EA" w14:textId="1212A81E" w:rsidR="0065579F" w:rsidRDefault="0065579F" w:rsidP="00E36D37">
      <w:pPr>
        <w:pStyle w:val="NoSpacing"/>
      </w:pPr>
    </w:p>
    <w:p w14:paraId="434CED10" w14:textId="23D456C7" w:rsidR="009F7CB3" w:rsidRDefault="009F7CB3" w:rsidP="009F7CB3">
      <w:pPr>
        <w:rPr>
          <w:rFonts w:eastAsiaTheme="minorEastAsia"/>
        </w:rPr>
      </w:pPr>
      <w:r>
        <w:t xml:space="preserve">In </w:t>
      </w:r>
      <w:r>
        <w:fldChar w:fldCharType="begin"/>
      </w:r>
      <w:r>
        <w:instrText xml:space="preserve"> REF _Ref157771537 \r \h </w:instrText>
      </w:r>
      <w:r>
        <w:fldChar w:fldCharType="separate"/>
      </w:r>
      <w:r>
        <w:t>Opdracht 2.14</w:t>
      </w:r>
      <w:r>
        <w:fldChar w:fldCharType="end"/>
      </w:r>
      <w:r>
        <w:t xml:space="preserve"> heb je gezien dat de hoeveelheid energie van een foton afhangt van de kleur licht </w:t>
      </w:r>
      <w:r w:rsidR="00480FFA">
        <w:t xml:space="preserve">en dus van de </w:t>
      </w:r>
      <w:r>
        <w:t xml:space="preserve">frequentie </w:t>
      </w:r>
      <m:oMath>
        <m:r>
          <w:rPr>
            <w:rFonts w:ascii="Cambria Math" w:hAnsi="Cambria Math"/>
          </w:rPr>
          <m:t>f</m:t>
        </m:r>
      </m:oMath>
      <w:r>
        <w:t xml:space="preserve">. </w:t>
      </w:r>
      <w:r w:rsidR="00480FFA">
        <w:t>Voor d</w:t>
      </w:r>
      <w:r>
        <w:t xml:space="preserve">e energie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rPr>
          <w:rFonts w:eastAsiaTheme="minorEastAsia"/>
        </w:rPr>
        <w:t xml:space="preserve"> van een foton </w:t>
      </w:r>
      <w:r w:rsidR="00480FFA">
        <w:rPr>
          <w:rFonts w:eastAsiaTheme="minorEastAsia"/>
        </w:rPr>
        <w:t>geldt de volgende formule</w:t>
      </w:r>
      <w:r>
        <w:rPr>
          <w:rFonts w:eastAsiaTheme="minorEastAsia"/>
        </w:rPr>
        <w:t>:</w:t>
      </w:r>
    </w:p>
    <w:p w14:paraId="792F4445" w14:textId="1172256D" w:rsidR="009F7CB3" w:rsidRPr="006524AD" w:rsidRDefault="00000000" w:rsidP="009F7CB3">
      <w:pPr>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=h∙f</m:t>
        </m:r>
      </m:oMath>
      <w:r w:rsidR="009F7CB3">
        <w:rPr>
          <w:rFonts w:eastAsiaTheme="minorEastAsia"/>
        </w:rPr>
        <w:tab/>
        <w:t>(2)</w:t>
      </w:r>
    </w:p>
    <w:p w14:paraId="6D770AD8" w14:textId="7528B61F" w:rsidR="002F098F" w:rsidRPr="009C4CBB" w:rsidRDefault="009F7CB3" w:rsidP="002F098F">
      <w:r>
        <w:rPr>
          <w:rFonts w:eastAsiaTheme="minorEastAsia"/>
        </w:rPr>
        <w:t xml:space="preserve">De letter </w:t>
      </w:r>
      <m:oMath>
        <m:r>
          <w:rPr>
            <w:rFonts w:ascii="Cambria Math" w:eastAsiaTheme="minorEastAsia" w:hAnsi="Cambria Math"/>
          </w:rPr>
          <m:t>h</m:t>
        </m:r>
      </m:oMath>
      <w:r>
        <w:rPr>
          <w:rFonts w:eastAsiaTheme="minorEastAsia"/>
        </w:rPr>
        <w:t xml:space="preserve"> staat voor een constante, de zogenoemde constante van Planck. De eenheid van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f</m:t>
            </m:r>
          </m:sub>
        </m:sSub>
      </m:oMath>
      <w:r>
        <w:rPr>
          <w:rFonts w:eastAsiaTheme="minorEastAsia"/>
        </w:rPr>
        <w:t xml:space="preserve"> is </w:t>
      </w:r>
      <w:r w:rsidR="00B62D79">
        <w:rPr>
          <w:rFonts w:eastAsiaTheme="minorEastAsia"/>
        </w:rPr>
        <w:t>j</w:t>
      </w:r>
      <w:r>
        <w:rPr>
          <w:rFonts w:eastAsiaTheme="minorEastAsia"/>
        </w:rPr>
        <w:t xml:space="preserve">oule </w:t>
      </w:r>
      <w:r w:rsidRPr="709A7B7C">
        <w:rPr>
          <w:rFonts w:eastAsiaTheme="minorEastAsia"/>
        </w:rPr>
        <w:t>(J)</w:t>
      </w:r>
      <w:r>
        <w:rPr>
          <w:rFonts w:eastAsiaTheme="minorEastAsia"/>
        </w:rPr>
        <w:t>.</w:t>
      </w:r>
      <w:r w:rsidRPr="709A7B7C">
        <w:rPr>
          <w:rFonts w:eastAsiaTheme="minorEastAsia"/>
        </w:rPr>
        <w:t xml:space="preserve"> </w:t>
      </w:r>
      <w:r>
        <w:rPr>
          <w:rFonts w:eastAsiaTheme="minorEastAsia"/>
        </w:rPr>
        <w:t xml:space="preserve">De eenheid van </w:t>
      </w:r>
      <m:oMath>
        <m:r>
          <w:rPr>
            <w:rFonts w:ascii="Cambria Math" w:eastAsiaTheme="minorEastAsia" w:hAnsi="Cambria Math"/>
          </w:rPr>
          <m:t>f</m:t>
        </m:r>
      </m:oMath>
      <w:r>
        <w:rPr>
          <w:rFonts w:eastAsiaTheme="minorEastAsia"/>
        </w:rPr>
        <w:t xml:space="preserve"> is Hz.</w:t>
      </w:r>
      <w:r w:rsidR="00480FFA">
        <w:rPr>
          <w:rFonts w:eastAsiaTheme="minorEastAsia"/>
        </w:rPr>
        <w:t xml:space="preserve"> De helling die je in </w:t>
      </w:r>
      <w:r w:rsidR="0095010F">
        <w:rPr>
          <w:rFonts w:eastAsiaTheme="minorEastAsia"/>
        </w:rPr>
        <w:fldChar w:fldCharType="begin"/>
      </w:r>
      <w:r w:rsidR="0095010F">
        <w:rPr>
          <w:rFonts w:eastAsiaTheme="minorEastAsia"/>
        </w:rPr>
        <w:instrText xml:space="preserve"> REF _Ref157771537 \r \h </w:instrText>
      </w:r>
      <w:r w:rsidR="0095010F">
        <w:rPr>
          <w:rFonts w:eastAsiaTheme="minorEastAsia"/>
        </w:rPr>
      </w:r>
      <w:r w:rsidR="0095010F">
        <w:rPr>
          <w:rFonts w:eastAsiaTheme="minorEastAsia"/>
        </w:rPr>
        <w:fldChar w:fldCharType="separate"/>
      </w:r>
      <w:r w:rsidR="0095010F">
        <w:rPr>
          <w:rFonts w:eastAsiaTheme="minorEastAsia"/>
        </w:rPr>
        <w:t>Opdracht 2.14</w:t>
      </w:r>
      <w:r w:rsidR="0095010F">
        <w:rPr>
          <w:rFonts w:eastAsiaTheme="minorEastAsia"/>
        </w:rPr>
        <w:fldChar w:fldCharType="end"/>
      </w:r>
      <w:r w:rsidR="0095010F">
        <w:rPr>
          <w:rFonts w:eastAsiaTheme="minorEastAsia"/>
        </w:rPr>
        <w:t xml:space="preserve"> hebt </w:t>
      </w:r>
      <w:r w:rsidR="00DE7BA2">
        <w:rPr>
          <w:rFonts w:eastAsiaTheme="minorEastAsia"/>
        </w:rPr>
        <w:t xml:space="preserve">bepaald </w:t>
      </w:r>
      <w:r w:rsidR="000177D5">
        <w:rPr>
          <w:rFonts w:eastAsiaTheme="minorEastAsia"/>
        </w:rPr>
        <w:t xml:space="preserve">is bij benadering gelijk aan de constante van Planck </w:t>
      </w:r>
      <m:oMath>
        <m:r>
          <w:rPr>
            <w:rFonts w:ascii="Cambria Math" w:eastAsiaTheme="minorEastAsia" w:hAnsi="Cambria Math"/>
          </w:rPr>
          <m:t>h</m:t>
        </m:r>
      </m:oMath>
      <w:r w:rsidR="000177D5">
        <w:rPr>
          <w:rFonts w:eastAsiaTheme="minorEastAsia"/>
        </w:rPr>
        <w:t>.</w:t>
      </w:r>
      <w:r w:rsidR="00EB7E30">
        <w:rPr>
          <w:rFonts w:eastAsiaTheme="minorEastAsia"/>
        </w:rPr>
        <w:t xml:space="preserve"> De literatuurwaarde is: </w:t>
      </w:r>
      <m:oMath>
        <m:r>
          <w:rPr>
            <w:rFonts w:ascii="Cambria Math" w:eastAsiaTheme="minorEastAsia" w:hAnsi="Cambria Math"/>
          </w:rPr>
          <m:t>h=6,626∙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-34</m:t>
            </m:r>
          </m:sup>
        </m:sSup>
        <m:r>
          <w:rPr>
            <w:rFonts w:ascii="Cambria Math" w:eastAsiaTheme="minorEastAsia" w:hAnsi="Cambria Math"/>
          </w:rPr>
          <m:t xml:space="preserve"> </m:t>
        </m:r>
        <m:r>
          <m:rPr>
            <m:nor/>
          </m:rPr>
          <w:rPr>
            <w:rFonts w:ascii="Cambria Math" w:eastAsiaTheme="minorEastAsia" w:hAnsi="Cambria Math"/>
          </w:rPr>
          <m:t>J∙s</m:t>
        </m:r>
      </m:oMath>
      <w:r w:rsidR="005E4070">
        <w:rPr>
          <w:rFonts w:eastAsiaTheme="minorEastAsia"/>
        </w:rPr>
        <w:t>.</w:t>
      </w:r>
      <w:r w:rsidR="009C4CBB">
        <w:t xml:space="preserve"> </w:t>
      </w:r>
      <w:r w:rsidR="00B35B24">
        <w:t xml:space="preserve">Uit </w:t>
      </w:r>
      <w:r w:rsidR="000F35B9">
        <w:t xml:space="preserve">formule (2) volgt dat in </w:t>
      </w:r>
      <w:r w:rsidR="002F098F">
        <w:t xml:space="preserve">een bundel licht van precies één kleur alle energiepakketjes even </w:t>
      </w:r>
      <w:r w:rsidR="00DD6139">
        <w:t>veel energie hebben</w:t>
      </w:r>
      <w:r w:rsidR="002F098F">
        <w:t xml:space="preserve">. </w:t>
      </w:r>
    </w:p>
    <w:p w14:paraId="0386983E" w14:textId="3C3DB88A" w:rsidR="002F098F" w:rsidRDefault="002F098F" w:rsidP="002F098F">
      <w:pPr>
        <w:rPr>
          <w:rFonts w:eastAsiaTheme="minorEastAsia"/>
        </w:rPr>
      </w:pPr>
      <w:r>
        <w:rPr>
          <w:rFonts w:eastAsiaTheme="minorEastAsia"/>
        </w:rPr>
        <w:t xml:space="preserve">Omdat de energie van een enkel foton heel klein is gebruiken we in deze module we vaak de eenheid elektronvolt (eV). Ook daar kun je het verschil tussen een enkel deeltje en een hele groep zien. Wissel je energie uit met een grote groep deeltjes dan gebruik je de </w:t>
      </w:r>
      <w:r w:rsidR="007E28CF">
        <w:rPr>
          <w:rFonts w:eastAsiaTheme="minorEastAsia"/>
        </w:rPr>
        <w:t>j</w:t>
      </w:r>
      <w:r>
        <w:rPr>
          <w:rFonts w:eastAsiaTheme="minorEastAsia"/>
        </w:rPr>
        <w:t>oule. De uitwisseling met een enkel deeltje is zo klein dat je er een aparte eenheid voor gebruikt. Daarvoor geldt: 1 eV = 1,6</w:t>
      </w:r>
      <w:r w:rsidRPr="709A7B7C">
        <w:rPr>
          <w:rFonts w:eastAsiaTheme="minorEastAsia"/>
        </w:rPr>
        <w:t>·</w:t>
      </w:r>
      <w:r>
        <w:rPr>
          <w:rFonts w:eastAsiaTheme="minorEastAsia"/>
        </w:rPr>
        <w:t>10</w:t>
      </w:r>
      <w:r w:rsidR="006E7527">
        <w:rPr>
          <w:rFonts w:eastAsiaTheme="minorEastAsia" w:cstheme="minorHAnsi"/>
          <w:vertAlign w:val="superscript"/>
        </w:rPr>
        <w:t>−</w:t>
      </w:r>
      <w:r w:rsidRPr="00DC424D">
        <w:rPr>
          <w:rFonts w:eastAsiaTheme="minorEastAsia"/>
          <w:vertAlign w:val="superscript"/>
        </w:rPr>
        <w:t>19</w:t>
      </w:r>
      <w:r>
        <w:rPr>
          <w:rFonts w:eastAsiaTheme="minorEastAsia"/>
        </w:rPr>
        <w:t xml:space="preserve"> J. Door deze keuze wordt het heel makkelijk om een spanning om te rekenen in elektrische energie. Een spanning over een </w:t>
      </w:r>
      <w:r w:rsidR="005C309F">
        <w:rPr>
          <w:rFonts w:eastAsiaTheme="minorEastAsia"/>
        </w:rPr>
        <w:t>led</w:t>
      </w:r>
      <w:r>
        <w:rPr>
          <w:rFonts w:eastAsiaTheme="minorEastAsia"/>
        </w:rPr>
        <w:t xml:space="preserve"> van (bijvoorbeeld) 1 V komt overeen met een energie van 1 eV.</w:t>
      </w:r>
    </w:p>
    <w:tbl>
      <w:tblPr>
        <w:tblStyle w:val="Opdracht-achtergrond"/>
        <w:tblW w:w="0" w:type="auto"/>
        <w:tblLook w:val="04A0" w:firstRow="1" w:lastRow="0" w:firstColumn="1" w:lastColumn="0" w:noHBand="0" w:noVBand="1"/>
      </w:tblPr>
      <w:tblGrid>
        <w:gridCol w:w="9016"/>
      </w:tblGrid>
      <w:tr w:rsidR="00E433CC" w14:paraId="200A170F" w14:textId="77777777" w:rsidTr="00E433CC">
        <w:tc>
          <w:tcPr>
            <w:tcW w:w="9016" w:type="dxa"/>
          </w:tcPr>
          <w:p w14:paraId="7E6BF65C" w14:textId="77777777" w:rsidR="00E433CC" w:rsidRDefault="00E433CC" w:rsidP="00FA60EA">
            <w:pPr>
              <w:pStyle w:val="Heading3"/>
            </w:pPr>
            <w:bookmarkStart w:id="124" w:name="_Toc162000890"/>
            <w:commentRangeStart w:id="125"/>
            <w:r>
              <w:t>Omrekenen joule en elektronvolt</w:t>
            </w:r>
            <w:commentRangeEnd w:id="125"/>
            <w:r>
              <w:rPr>
                <w:rStyle w:val="CommentReference"/>
                <w:rFonts w:asciiTheme="minorHAnsi" w:eastAsiaTheme="minorHAnsi" w:hAnsiTheme="minorHAnsi" w:cstheme="minorBidi"/>
                <w:color w:val="auto"/>
              </w:rPr>
              <w:commentReference w:id="125"/>
            </w:r>
            <w:bookmarkEnd w:id="124"/>
          </w:p>
          <w:p w14:paraId="0ED72AED" w14:textId="77777777" w:rsidR="00E433CC" w:rsidRDefault="00E433CC" w:rsidP="00E433CC">
            <w:r>
              <w:lastRenderedPageBreak/>
              <w:t>De meeste halfgeleiders zijn gemaakt van silicium. Ook zonnepanelen bestaan uit kristallen van silicium. De band gap van silicium is 1,1 eV.</w:t>
            </w:r>
          </w:p>
          <w:p w14:paraId="6F96712E" w14:textId="77777777" w:rsidR="00E433CC" w:rsidRDefault="00E433CC" w:rsidP="00BA3D6C">
            <w:pPr>
              <w:pStyle w:val="ListParagraph"/>
              <w:numPr>
                <w:ilvl w:val="0"/>
                <w:numId w:val="19"/>
              </w:numPr>
            </w:pPr>
            <w:r>
              <w:t>Reken deze energie om naar een energie in joule.</w:t>
            </w:r>
          </w:p>
          <w:p w14:paraId="7980DC8E" w14:textId="77777777" w:rsidR="00E433CC" w:rsidRDefault="00E433CC" w:rsidP="00BA3D6C">
            <w:pPr>
              <w:pStyle w:val="ListParagraph"/>
              <w:numPr>
                <w:ilvl w:val="0"/>
                <w:numId w:val="19"/>
              </w:numPr>
            </w:pPr>
            <w:r>
              <w:t>Reken met behulp van formule (2) uit welke frequentie fotonen minimaal moeten hebben om elektronen in silicium over de band gap te krijgen.</w:t>
            </w:r>
          </w:p>
          <w:p w14:paraId="5F9A34B0" w14:textId="77777777" w:rsidR="00E433CC" w:rsidRDefault="00E433CC" w:rsidP="00BA3D6C">
            <w:pPr>
              <w:pStyle w:val="ListParagraph"/>
              <w:numPr>
                <w:ilvl w:val="0"/>
                <w:numId w:val="19"/>
              </w:numPr>
            </w:pPr>
            <w:r>
              <w:t>Reken de frequentie uit b) om naar een golflengte.</w:t>
            </w:r>
          </w:p>
          <w:p w14:paraId="39E41C94" w14:textId="77777777" w:rsidR="00E433CC" w:rsidRDefault="00E433CC" w:rsidP="00BA3D6C">
            <w:pPr>
              <w:pStyle w:val="ListParagraph"/>
              <w:numPr>
                <w:ilvl w:val="0"/>
                <w:numId w:val="19"/>
              </w:numPr>
            </w:pPr>
            <w:r>
              <w:t>Leg uit of de golflengte uit opdracht c) een minimale of juist maximale waarde is om elektronen in het silicium over de band gap te krijgen.</w:t>
            </w:r>
          </w:p>
          <w:p w14:paraId="7F292F08" w14:textId="77777777" w:rsidR="00E433CC" w:rsidRDefault="00E433CC" w:rsidP="00E433CC">
            <w:r>
              <w:t>In de zomer bedraagt de gemiddelde zonnestraling in Nederland 200 W per vierkante meter. Een zonnepaneel van één vierkante meter ontvangt dus gemiddeld per seconde 200 J aan lichtenergie. Zonlicht bestaat natuurlijk uit licht met meerdere kleuren. Neem voor de volgende opdracht aan dat al het zonlicht een frequentie heeft van 5,2</w:t>
            </w:r>
            <w:r>
              <w:rPr>
                <w:rFonts w:cstheme="minorHAnsi"/>
              </w:rPr>
              <w:t>·</w:t>
            </w:r>
            <w:r>
              <w:t>10</w:t>
            </w:r>
            <w:r>
              <w:rPr>
                <w:vertAlign w:val="superscript"/>
              </w:rPr>
              <w:t>14</w:t>
            </w:r>
            <w:r>
              <w:t xml:space="preserve"> Hz (geel licht).</w:t>
            </w:r>
          </w:p>
          <w:p w14:paraId="69FE3ADE" w14:textId="77777777" w:rsidR="00E433CC" w:rsidRDefault="00E433CC" w:rsidP="00BA3D6C">
            <w:pPr>
              <w:pStyle w:val="ListParagraph"/>
              <w:numPr>
                <w:ilvl w:val="0"/>
                <w:numId w:val="19"/>
              </w:numPr>
            </w:pPr>
            <w:r>
              <w:t>Bereken uit hoeveel fotonen 200 J zonlicht bestaat.</w:t>
            </w:r>
          </w:p>
          <w:p w14:paraId="521C3AD6" w14:textId="62F3961F" w:rsidR="00E433CC" w:rsidRDefault="00E433CC" w:rsidP="00BA3D6C">
            <w:pPr>
              <w:pStyle w:val="ListParagraph"/>
              <w:numPr>
                <w:ilvl w:val="0"/>
                <w:numId w:val="19"/>
              </w:numPr>
            </w:pPr>
            <w:r>
              <w:t>Maak een schatting hoeveel fotonen er per seconde in je oog terecht komen.</w:t>
            </w:r>
          </w:p>
        </w:tc>
      </w:tr>
    </w:tbl>
    <w:p w14:paraId="1BE3C74C" w14:textId="08ED3CF3" w:rsidR="00B0316A" w:rsidRPr="004F6553" w:rsidRDefault="00B0316A" w:rsidP="00E36D37">
      <w:pPr>
        <w:pStyle w:val="NoSpacing"/>
      </w:pPr>
    </w:p>
    <w:p w14:paraId="023D51F5" w14:textId="4A69273A" w:rsidR="002F098F" w:rsidRDefault="002F098F" w:rsidP="002F098F">
      <w:pPr>
        <w:pStyle w:val="Heading2"/>
      </w:pPr>
      <w:bookmarkStart w:id="126" w:name="_Toc165031834"/>
      <w:r>
        <w:t>Fotodiodes</w:t>
      </w:r>
      <w:bookmarkEnd w:id="126"/>
    </w:p>
    <w:p w14:paraId="057DD190" w14:textId="7BB3765F" w:rsidR="002F098F" w:rsidRDefault="002F098F" w:rsidP="002F098F">
      <w:r>
        <w:t xml:space="preserve">Zoals je in de vorige paragraaf hebt gezien kun je met behulp van een </w:t>
      </w:r>
      <w:r w:rsidR="005C309F">
        <w:t>led</w:t>
      </w:r>
      <w:r>
        <w:t xml:space="preserve"> elektrische energie omzetten in licht. Het omgekeerde kan ook: met licht elektrische energie opwekken. Een voorbeeld daarvan is natuurlijk een zonnepaneel. Die worden ook gemaakt van halfgeleiders. Maar ook de </w:t>
      </w:r>
      <w:r w:rsidR="005C309F">
        <w:t>led</w:t>
      </w:r>
      <w:r>
        <w:t>s uit de vorige paragraaf kun je hiervoor gebruiken. Als je een diode gebruikt om licht te meten (in plaats van licht te maken) dan noem je het een fotodiode.</w:t>
      </w:r>
    </w:p>
    <w:p w14:paraId="46DD4593" w14:textId="131FC63E" w:rsidR="002F098F" w:rsidRDefault="002F098F" w:rsidP="002F098F">
      <w:commentRangeStart w:id="127"/>
      <w:commentRangeStart w:id="128"/>
      <w:r>
        <w:t>Eerder heb je geleerd dat een diode maar in één richting stroom doorlaat.</w:t>
      </w:r>
      <w:commentRangeEnd w:id="127"/>
      <w:r>
        <w:rPr>
          <w:rStyle w:val="CommentReference"/>
        </w:rPr>
        <w:commentReference w:id="127"/>
      </w:r>
      <w:commentRangeEnd w:id="128"/>
      <w:r w:rsidR="00ED4EFD">
        <w:rPr>
          <w:rStyle w:val="CommentReference"/>
        </w:rPr>
        <w:commentReference w:id="128"/>
      </w:r>
      <w:r>
        <w:t xml:space="preserve"> Een </w:t>
      </w:r>
      <w:r w:rsidR="005C309F">
        <w:t>led</w:t>
      </w:r>
      <w:r>
        <w:t xml:space="preserve"> geeft dus alleen maar licht als je deze in de goede richting aansluit. Draai je de </w:t>
      </w:r>
      <w:r w:rsidR="005C309F">
        <w:t>led</w:t>
      </w:r>
      <w:r>
        <w:t xml:space="preserve"> om, dan wordt de stroom geblokkeerd en lijkt het alsof er niks gebeurt. Maar diodes hebben altijd een kleine lekstroom. Die lekstroom wordt gevormd door elektronen die ‘toevallig’ de grens tussen de twee halfgeleiders oversteken. De energie die daarvoor nodig is kan uit de omgeving gehaald worden, bijvoorbeeld in de vorm van warmte of, zoals net beschreven, licht. Hoe meer licht de diode opvangt, hoe groter de lekstroom. Door de lekstroom te meten kun je een fotodiode dus gebruiken als lichtsensor. De grootte van de band gap speelt dan nog steeds een rol. </w:t>
      </w:r>
    </w:p>
    <w:tbl>
      <w:tblPr>
        <w:tblStyle w:val="Opdracht-achtergrond"/>
        <w:tblW w:w="0" w:type="auto"/>
        <w:tblLook w:val="04A0" w:firstRow="1" w:lastRow="0" w:firstColumn="1" w:lastColumn="0" w:noHBand="0" w:noVBand="1"/>
      </w:tblPr>
      <w:tblGrid>
        <w:gridCol w:w="9016"/>
      </w:tblGrid>
      <w:tr w:rsidR="00E433CC" w14:paraId="6DFFA3A4" w14:textId="77777777" w:rsidTr="00E433CC">
        <w:tc>
          <w:tcPr>
            <w:tcW w:w="9016" w:type="dxa"/>
          </w:tcPr>
          <w:p w14:paraId="3A93373D" w14:textId="77777777" w:rsidR="00E433CC" w:rsidRDefault="00E433CC" w:rsidP="00FA60EA">
            <w:pPr>
              <w:pStyle w:val="Heading3"/>
            </w:pPr>
            <w:bookmarkStart w:id="129" w:name="_Toc162000891"/>
            <w:r>
              <w:t>Toepassingen van een fotodiode</w:t>
            </w:r>
            <w:bookmarkEnd w:id="129"/>
          </w:p>
          <w:p w14:paraId="3CBB0523" w14:textId="77777777" w:rsidR="00E433CC" w:rsidRDefault="00E433CC" w:rsidP="00E433CC">
            <w:r>
              <w:t>Bedenk samen zo veel mogelijk toepassingen waarin je een of meerdere fotodiodes gebruikt om:</w:t>
            </w:r>
          </w:p>
          <w:p w14:paraId="6DC0F1B8" w14:textId="77777777" w:rsidR="00E433CC" w:rsidRDefault="00E433CC" w:rsidP="00BA3D6C">
            <w:pPr>
              <w:pStyle w:val="ListParagraph"/>
              <w:numPr>
                <w:ilvl w:val="0"/>
                <w:numId w:val="20"/>
              </w:numPr>
            </w:pPr>
            <w:r>
              <w:t>De hoeveelheid licht te meten en</w:t>
            </w:r>
          </w:p>
          <w:p w14:paraId="1E06102A" w14:textId="77777777" w:rsidR="00E433CC" w:rsidRDefault="00E433CC" w:rsidP="00BA3D6C">
            <w:pPr>
              <w:pStyle w:val="ListParagraph"/>
              <w:numPr>
                <w:ilvl w:val="0"/>
                <w:numId w:val="20"/>
              </w:numPr>
            </w:pPr>
            <w:r>
              <w:t xml:space="preserve">De kleur van licht te meten. </w:t>
            </w:r>
          </w:p>
          <w:p w14:paraId="69A6D985" w14:textId="77777777" w:rsidR="00E433CC" w:rsidRDefault="00E433CC" w:rsidP="00E433CC">
            <w:r>
              <w:t>Geef voor elke toepassing aan welke eisen er zijn aan de fotodiode.</w:t>
            </w:r>
          </w:p>
          <w:p w14:paraId="7CEEBE18" w14:textId="06422000" w:rsidR="00E433CC" w:rsidRDefault="00E433CC" w:rsidP="002F098F">
            <w:r>
              <w:t>Voorbeeld van a): met een fotodiode meet je hoeveel licht er van buiten een kamer binnenkomt. Als het licht wordt kan de verlichting automatisch uitgeschakeld worden. Eisen aan de fotodiode: moet gevoelig zijn voor zichtbaar licht en moet bij weinig licht een verschillend signaal af kunnen geven.</w:t>
            </w:r>
          </w:p>
        </w:tc>
      </w:tr>
    </w:tbl>
    <w:p w14:paraId="37FB21D8" w14:textId="4C814E8E" w:rsidR="002D3252" w:rsidRDefault="002D3252" w:rsidP="00E36D37">
      <w:pPr>
        <w:pStyle w:val="NoSpacing"/>
      </w:pPr>
    </w:p>
    <w:tbl>
      <w:tblPr>
        <w:tblStyle w:val="Opdracht-achtergrond"/>
        <w:tblW w:w="0" w:type="auto"/>
        <w:tblLook w:val="04A0" w:firstRow="1" w:lastRow="0" w:firstColumn="1" w:lastColumn="0" w:noHBand="0" w:noVBand="1"/>
      </w:tblPr>
      <w:tblGrid>
        <w:gridCol w:w="9016"/>
      </w:tblGrid>
      <w:tr w:rsidR="00E433CC" w14:paraId="7A376F6A" w14:textId="77777777" w:rsidTr="00E433CC">
        <w:tc>
          <w:tcPr>
            <w:tcW w:w="9016" w:type="dxa"/>
          </w:tcPr>
          <w:p w14:paraId="5FBF07D0" w14:textId="0CF46E1C" w:rsidR="00E433CC" w:rsidRDefault="00116B62" w:rsidP="00FA60EA">
            <w:pPr>
              <w:pStyle w:val="Heading3"/>
            </w:pPr>
            <w:bookmarkStart w:id="130" w:name="_Ref157774104"/>
            <w:bookmarkStart w:id="131" w:name="_Toc162000892"/>
            <w:r>
              <w:t xml:space="preserve">Practicum: </w:t>
            </w:r>
            <w:commentRangeStart w:id="132"/>
            <w:r w:rsidR="00E433CC">
              <w:t>spectrometer maken</w:t>
            </w:r>
            <w:commentRangeEnd w:id="132"/>
            <w:r w:rsidR="00E433CC">
              <w:rPr>
                <w:rStyle w:val="CommentReference"/>
                <w:rFonts w:asciiTheme="minorHAnsi" w:eastAsiaTheme="minorHAnsi" w:hAnsiTheme="minorHAnsi" w:cstheme="minorBidi"/>
                <w:color w:val="auto"/>
              </w:rPr>
              <w:commentReference w:id="132"/>
            </w:r>
            <w:bookmarkEnd w:id="130"/>
            <w:bookmarkEnd w:id="131"/>
          </w:p>
          <w:p w14:paraId="4655F215" w14:textId="459E12BF" w:rsidR="00E24AEF" w:rsidRDefault="00303078" w:rsidP="00E433CC">
            <w:r>
              <w:rPr>
                <w:noProof/>
              </w:rPr>
              <w:lastRenderedPageBreak/>
              <mc:AlternateContent>
                <mc:Choice Requires="wpg">
                  <w:drawing>
                    <wp:anchor distT="0" distB="0" distL="114300" distR="114300" simplePos="0" relativeHeight="251658244" behindDoc="0" locked="0" layoutInCell="1" allowOverlap="1" wp14:anchorId="643CAF90" wp14:editId="2E38F181">
                      <wp:simplePos x="0" y="0"/>
                      <wp:positionH relativeFrom="column">
                        <wp:posOffset>2585085</wp:posOffset>
                      </wp:positionH>
                      <wp:positionV relativeFrom="paragraph">
                        <wp:posOffset>123825</wp:posOffset>
                      </wp:positionV>
                      <wp:extent cx="2933700" cy="2539365"/>
                      <wp:effectExtent l="0" t="0" r="0" b="13335"/>
                      <wp:wrapSquare wrapText="bothSides"/>
                      <wp:docPr id="298862560" name="Groep 2"/>
                      <wp:cNvGraphicFramePr/>
                      <a:graphic xmlns:a="http://schemas.openxmlformats.org/drawingml/2006/main">
                        <a:graphicData uri="http://schemas.microsoft.com/office/word/2010/wordprocessingGroup">
                          <wpg:wgp>
                            <wpg:cNvGrpSpPr/>
                            <wpg:grpSpPr>
                              <a:xfrm>
                                <a:off x="0" y="0"/>
                                <a:ext cx="2933700" cy="2539365"/>
                                <a:chOff x="0" y="0"/>
                                <a:chExt cx="2933700" cy="2539365"/>
                              </a:xfrm>
                            </wpg:grpSpPr>
                            <pic:pic xmlns:pic="http://schemas.openxmlformats.org/drawingml/2006/picture">
                              <pic:nvPicPr>
                                <pic:cNvPr id="565580853" name="Afbeelding 1" descr="Afbeelding met elektronica, Elektronische engineering, Elektronisch apparaat, kabel&#10;&#10;Automatisch gegenereerde beschrijving"/>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933700" cy="2199640"/>
                                </a:xfrm>
                                <a:prstGeom prst="rect">
                                  <a:avLst/>
                                </a:prstGeom>
                              </pic:spPr>
                            </pic:pic>
                            <wps:wsp>
                              <wps:cNvPr id="1761569115" name="Tekstvak 1"/>
                              <wps:cNvSpPr txBox="1"/>
                              <wps:spPr>
                                <a:xfrm>
                                  <a:off x="0" y="2257425"/>
                                  <a:ext cx="2933700" cy="281940"/>
                                </a:xfrm>
                                <a:prstGeom prst="rect">
                                  <a:avLst/>
                                </a:prstGeom>
                                <a:noFill/>
                                <a:ln>
                                  <a:noFill/>
                                </a:ln>
                              </wps:spPr>
                              <wps:txbx>
                                <w:txbxContent>
                                  <w:p w14:paraId="5AAB9713" w14:textId="49C72340" w:rsidR="00303078" w:rsidRPr="00A264CF" w:rsidRDefault="00303078" w:rsidP="00303078">
                                    <w:pPr>
                                      <w:pStyle w:val="Caption"/>
                                      <w:rPr>
                                        <w:noProof/>
                                        <w:sz w:val="22"/>
                                        <w:szCs w:val="22"/>
                                      </w:rPr>
                                    </w:pPr>
                                    <w:r>
                                      <w:t>Figuur 2.16 Aangesloten opstelling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CAF90" id="_x0000_s1030" style="position:absolute;margin-left:203.55pt;margin-top:9.75pt;width:231pt;height:199.95pt;z-index:251658244" coordsize="29337,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31" type="#_x0000_t75" alt="Afbeelding met elektronica, Elektronische engineering, Elektronisch apparaat, kabel&#10;&#10;Automatisch gegenereerde beschrijving" style="position:absolute;width:29337;height:2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">
                        <v:imagedata r:id="rId65" o:title="Afbeelding met elektronica, Elektronische engineering, Elektronisch apparaat, kabel&#10;&#10;Automatisch gegenereerde beschrijving"/>
                      </v:shape>
                      <v:shape id="Tekstvak 1" o:spid="_x0000_s1032" type="#_x0000_t202" style="position:absolute;top:22574;width:2933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" filled="f" stroked="f">
                        <v:textbox style="mso-fit-shape-to-text:t" inset="0,0,0,0">
                          <w:txbxContent>
                            <w:p w14:paraId="5AAB9713" w14:textId="49C72340" w:rsidR="00303078" w:rsidRPr="00A264CF" w:rsidRDefault="00303078" w:rsidP="00303078">
                              <w:pPr>
                                <w:pStyle w:val="Caption"/>
                                <w:rPr>
                                  <w:noProof/>
                                  <w:sz w:val="22"/>
                                  <w:szCs w:val="22"/>
                                </w:rPr>
                              </w:pPr>
                              <w:r>
                                <w:t>Figuur 2.16 Aangesloten opstelling</w:t>
                              </w:r>
                            </w:p>
                          </w:txbxContent>
                        </v:textbox>
                      </v:shape>
                      <w10:wrap type="square"/>
                    </v:group>
                  </w:pict>
                </mc:Fallback>
              </mc:AlternateContent>
            </w:r>
            <w:r w:rsidR="00C13330">
              <w:t xml:space="preserve">Voor dit practicum heb je een opstelling nodig die is gemaakt door studenten van de Leidse </w:t>
            </w:r>
            <w:r w:rsidR="002C7A19">
              <w:t>i</w:t>
            </w:r>
            <w:r w:rsidR="00C13330">
              <w:t>nstrumentmakers</w:t>
            </w:r>
            <w:r w:rsidR="002C7A19">
              <w:t xml:space="preserve"> S</w:t>
            </w:r>
            <w:r w:rsidR="00C13330">
              <w:t>chool, de LiS</w:t>
            </w:r>
            <w:r w:rsidR="00E24AEF">
              <w:t xml:space="preserve"> (</w:t>
            </w:r>
            <w:r w:rsidR="00E24AEF" w:rsidRPr="00F726F3">
              <w:t xml:space="preserve">zie figuur </w:t>
            </w:r>
            <w:r w:rsidR="00F726F3" w:rsidRPr="00F726F3">
              <w:t>2.16</w:t>
            </w:r>
            <w:r w:rsidR="00E24AEF">
              <w:t>)</w:t>
            </w:r>
            <w:r w:rsidR="00C13330">
              <w:t>.</w:t>
            </w:r>
          </w:p>
          <w:p w14:paraId="5CFB0924" w14:textId="77777777" w:rsidR="00981B18" w:rsidRDefault="00981B18" w:rsidP="00E433CC"/>
          <w:p w14:paraId="294CB127" w14:textId="77777777" w:rsidR="00E24AEF" w:rsidRDefault="00E24AEF" w:rsidP="00E433CC">
            <w:r>
              <w:t>Verder heb je nodig:</w:t>
            </w:r>
          </w:p>
          <w:p w14:paraId="23FD68EA" w14:textId="5D530A46" w:rsidR="00E24AEF" w:rsidRDefault="00E24AEF" w:rsidP="00E24AEF">
            <w:pPr>
              <w:pStyle w:val="ListParagraph"/>
              <w:numPr>
                <w:ilvl w:val="0"/>
                <w:numId w:val="36"/>
              </w:numPr>
            </w:pPr>
            <w:r>
              <w:t>Een spanningsmeter</w:t>
            </w:r>
            <w:r w:rsidR="008B32EA">
              <w:t xml:space="preserve"> (of multimeter)</w:t>
            </w:r>
            <w:r>
              <w:t>.</w:t>
            </w:r>
          </w:p>
          <w:p w14:paraId="3ED7043C" w14:textId="77777777" w:rsidR="008B32EA" w:rsidRDefault="00E24AEF" w:rsidP="00E24AEF">
            <w:pPr>
              <w:pStyle w:val="ListParagraph"/>
              <w:numPr>
                <w:ilvl w:val="0"/>
                <w:numId w:val="36"/>
              </w:numPr>
            </w:pPr>
            <w:r>
              <w:t xml:space="preserve">Een </w:t>
            </w:r>
            <w:r w:rsidR="008B32EA">
              <w:t>gelijk</w:t>
            </w:r>
            <w:r>
              <w:t>spanningsbron</w:t>
            </w:r>
            <w:r w:rsidR="008B32EA">
              <w:t xml:space="preserve"> instelbaar op 5 V.</w:t>
            </w:r>
          </w:p>
          <w:p w14:paraId="4E10F0BF" w14:textId="77777777" w:rsidR="008B32EA" w:rsidRDefault="008B32EA" w:rsidP="00E24AEF">
            <w:pPr>
              <w:pStyle w:val="ListParagraph"/>
              <w:numPr>
                <w:ilvl w:val="0"/>
                <w:numId w:val="36"/>
              </w:numPr>
            </w:pPr>
            <w:r>
              <w:t>Vier aansluitsnoeren.</w:t>
            </w:r>
          </w:p>
          <w:p w14:paraId="1BC97E38" w14:textId="77777777" w:rsidR="008B32EA" w:rsidRDefault="008B32EA" w:rsidP="008B32EA"/>
          <w:p w14:paraId="795EF4D3" w14:textId="01716E67" w:rsidR="00786972" w:rsidRDefault="00786972" w:rsidP="008B32EA">
            <w:r>
              <w:t>Uitvoering:</w:t>
            </w:r>
          </w:p>
          <w:p w14:paraId="5F0CAB0E" w14:textId="11AA053E" w:rsidR="0035402E" w:rsidRDefault="008B32EA" w:rsidP="0035402E">
            <w:pPr>
              <w:pStyle w:val="ListParagraph"/>
              <w:numPr>
                <w:ilvl w:val="0"/>
                <w:numId w:val="37"/>
              </w:numPr>
            </w:pPr>
            <w:r>
              <w:t xml:space="preserve">Aan de </w:t>
            </w:r>
            <w:r w:rsidR="0042227F">
              <w:t xml:space="preserve">buitenkant </w:t>
            </w:r>
            <w:r>
              <w:t xml:space="preserve">bevinden zich vier aansluitpunten: twee voor de spanningsmeter en twee voor de gelijkspanningsbron. Sluit </w:t>
            </w:r>
            <w:r w:rsidR="00624E01">
              <w:t>ze</w:t>
            </w:r>
            <w:r>
              <w:t xml:space="preserve"> op de juiste wijze aan.</w:t>
            </w:r>
            <w:r w:rsidR="00786972">
              <w:t xml:space="preserve"> </w:t>
            </w:r>
            <w:r w:rsidR="0042227F">
              <w:t>(Zie figuur 2.16.)</w:t>
            </w:r>
          </w:p>
          <w:p w14:paraId="43A4E7DA" w14:textId="2728B9CE" w:rsidR="0035402E" w:rsidRDefault="00786972" w:rsidP="0035402E">
            <w:pPr>
              <w:pStyle w:val="ListParagraph"/>
              <w:numPr>
                <w:ilvl w:val="0"/>
                <w:numId w:val="37"/>
              </w:numPr>
            </w:pPr>
            <w:r>
              <w:t xml:space="preserve">Stel de spanningsbron in op 5 V, niet hoger. </w:t>
            </w:r>
          </w:p>
          <w:p w14:paraId="05F6DE03" w14:textId="1A733B87" w:rsidR="00786972" w:rsidRDefault="00786972" w:rsidP="0035402E">
            <w:pPr>
              <w:pStyle w:val="ListParagraph"/>
              <w:numPr>
                <w:ilvl w:val="0"/>
                <w:numId w:val="37"/>
              </w:numPr>
            </w:pPr>
            <w:r>
              <w:t xml:space="preserve">Stel de spanningsmeter zo in dat </w:t>
            </w:r>
            <w:r w:rsidR="0035402E">
              <w:t>je tot enkele volts kunt meten</w:t>
            </w:r>
            <w:r w:rsidR="00624E01">
              <w:t>, op tienden volts nauwkeurig</w:t>
            </w:r>
            <w:r w:rsidR="0035402E">
              <w:t>.</w:t>
            </w:r>
            <w:r w:rsidR="008736B2">
              <w:t xml:space="preserve"> (In figuur 2.16 is een multimeter aangesloten.)</w:t>
            </w:r>
          </w:p>
          <w:p w14:paraId="59DC7025" w14:textId="13FAAD8F" w:rsidR="00D36A24" w:rsidRDefault="00D36A24" w:rsidP="0035402E">
            <w:pPr>
              <w:pStyle w:val="ListParagraph"/>
              <w:numPr>
                <w:ilvl w:val="0"/>
                <w:numId w:val="37"/>
              </w:numPr>
            </w:pPr>
            <w:r>
              <w:t>Door het knopje in het midden te draaien kun je achtereenvolgens een led aanzetten</w:t>
            </w:r>
            <w:r w:rsidR="005A3BFE">
              <w:t xml:space="preserve"> (zenders)</w:t>
            </w:r>
            <w:r>
              <w:t xml:space="preserve">. Controleer dat </w:t>
            </w:r>
            <w:r w:rsidR="00917C2B">
              <w:t xml:space="preserve">de </w:t>
            </w:r>
            <w:r>
              <w:t xml:space="preserve">leds </w:t>
            </w:r>
            <w:r w:rsidR="00917C2B">
              <w:t>werken.</w:t>
            </w:r>
          </w:p>
          <w:p w14:paraId="7181ECF5" w14:textId="21F2C2ED" w:rsidR="00917C2B" w:rsidRDefault="00917C2B" w:rsidP="0035402E">
            <w:pPr>
              <w:pStyle w:val="ListParagraph"/>
              <w:numPr>
                <w:ilvl w:val="0"/>
                <w:numId w:val="37"/>
              </w:numPr>
            </w:pPr>
            <w:r>
              <w:t xml:space="preserve">De </w:t>
            </w:r>
            <w:r w:rsidR="005A3BFE">
              <w:t xml:space="preserve">binnenste </w:t>
            </w:r>
            <w:r>
              <w:t xml:space="preserve">ring </w:t>
            </w:r>
            <w:r w:rsidR="00A16574">
              <w:t xml:space="preserve">bevat dezelfde leds als de </w:t>
            </w:r>
            <w:r w:rsidR="005A3BFE">
              <w:t xml:space="preserve">buitenste </w:t>
            </w:r>
            <w:r w:rsidR="00A16574">
              <w:t>ring.</w:t>
            </w:r>
            <w:r w:rsidR="005A3BFE">
              <w:t xml:space="preserve"> </w:t>
            </w:r>
            <w:r w:rsidR="0009247A">
              <w:t xml:space="preserve">Deze leds zijn de ontvangers. </w:t>
            </w:r>
            <w:r w:rsidR="00D714F4">
              <w:t xml:space="preserve">Door de ring te draaien kun je een bepaalde </w:t>
            </w:r>
            <w:r w:rsidR="0009247A">
              <w:t xml:space="preserve">zender </w:t>
            </w:r>
            <w:r w:rsidR="00D714F4">
              <w:t xml:space="preserve">led (b.v. rood) plaatsen tegenover een </w:t>
            </w:r>
            <w:r w:rsidR="0009247A">
              <w:t xml:space="preserve">ontvanger </w:t>
            </w:r>
            <w:r w:rsidR="00D714F4">
              <w:t xml:space="preserve">led (b.v. geel). </w:t>
            </w:r>
            <w:r w:rsidR="00A16574">
              <w:t xml:space="preserve">De spanningmeter meet de spanning over deze </w:t>
            </w:r>
            <w:r w:rsidR="0009247A">
              <w:t xml:space="preserve">ontvanger </w:t>
            </w:r>
            <w:r w:rsidR="00A16574">
              <w:t xml:space="preserve">leds. </w:t>
            </w:r>
          </w:p>
          <w:p w14:paraId="30FB3C4F" w14:textId="2644012C" w:rsidR="001E34BA" w:rsidRDefault="0065596C" w:rsidP="0035402E">
            <w:pPr>
              <w:pStyle w:val="ListParagraph"/>
              <w:numPr>
                <w:ilvl w:val="0"/>
                <w:numId w:val="37"/>
              </w:numPr>
            </w:pPr>
            <w:r>
              <w:t xml:space="preserve">Schakel een bepaalde </w:t>
            </w:r>
            <w:r w:rsidR="0009247A">
              <w:t xml:space="preserve">zender </w:t>
            </w:r>
            <w:r>
              <w:t xml:space="preserve">led aan, draai </w:t>
            </w:r>
            <w:r w:rsidR="0009247A">
              <w:t>éé</w:t>
            </w:r>
            <w:r>
              <w:t xml:space="preserve">n voor </w:t>
            </w:r>
            <w:r w:rsidR="0009247A">
              <w:t>éé</w:t>
            </w:r>
            <w:r>
              <w:t xml:space="preserve">n een </w:t>
            </w:r>
            <w:r w:rsidR="00531CBC">
              <w:t xml:space="preserve">ontvanger </w:t>
            </w:r>
            <w:r>
              <w:t>led tegenover de</w:t>
            </w:r>
            <w:r w:rsidR="00766C04">
              <w:t xml:space="preserve"> </w:t>
            </w:r>
            <w:r w:rsidR="00531CBC">
              <w:t xml:space="preserve">zender </w:t>
            </w:r>
            <w:r>
              <w:t xml:space="preserve">en </w:t>
            </w:r>
            <w:r w:rsidR="00766C04">
              <w:t>lees af welke spanning je meet. Noteer je gegeven in een tabel zoals hieronder</w:t>
            </w:r>
            <w:r w:rsidR="00E9249F">
              <w:t>. Vul aan met het aantal rijen en kolommen dat je nodig hebt.</w:t>
            </w:r>
            <w:r w:rsidR="00766C04">
              <w:br/>
            </w:r>
          </w:p>
          <w:tbl>
            <w:tblPr>
              <w:tblStyle w:val="TableGrid"/>
              <w:tblW w:w="0" w:type="auto"/>
              <w:tblInd w:w="720" w:type="dxa"/>
              <w:tblLook w:val="04A0" w:firstRow="1" w:lastRow="0" w:firstColumn="1" w:lastColumn="0" w:noHBand="0" w:noVBand="1"/>
            </w:tblPr>
            <w:tblGrid>
              <w:gridCol w:w="2570"/>
              <w:gridCol w:w="1833"/>
              <w:gridCol w:w="1833"/>
              <w:gridCol w:w="1834"/>
            </w:tblGrid>
            <w:tr w:rsidR="00FC2585" w14:paraId="08D15258" w14:textId="5B398C7B" w:rsidTr="00623CE9">
              <w:tc>
                <w:tcPr>
                  <w:tcW w:w="2570" w:type="dxa"/>
                </w:tcPr>
                <w:p w14:paraId="585C71F1" w14:textId="3204FD5C" w:rsidR="00FC2585" w:rsidRDefault="00FC2585" w:rsidP="00FC2585">
                  <w:pPr>
                    <w:jc w:val="right"/>
                  </w:pPr>
                  <w:r>
                    <w:t xml:space="preserve">Spanning </w:t>
                  </w:r>
                  <w:r w:rsidR="00623CE9">
                    <w:t xml:space="preserve">(V) </w:t>
                  </w:r>
                  <w:r>
                    <w:t>over</w:t>
                  </w:r>
                  <w:r w:rsidR="00CA06CB">
                    <w:t xml:space="preserve"> </w:t>
                  </w:r>
                  <w:r w:rsidR="00AC34C5">
                    <w:t>o</w:t>
                  </w:r>
                  <w:r w:rsidR="00531CBC">
                    <w:t>ntvanger</w:t>
                  </w:r>
                  <w:r>
                    <w:t xml:space="preserve"> </w:t>
                  </w:r>
                  <w:r>
                    <w:sym w:font="Wingdings" w:char="F0E0"/>
                  </w:r>
                </w:p>
                <w:p w14:paraId="40C3BB1B" w14:textId="402E8FB9" w:rsidR="00FC2585" w:rsidRDefault="00531CBC" w:rsidP="001E34BA">
                  <w:r>
                    <w:t>Zender</w:t>
                  </w:r>
                  <w:r w:rsidR="00FC2585">
                    <w:t xml:space="preserve"> </w:t>
                  </w:r>
                  <w:r w:rsidR="00FC2585">
                    <w:rPr>
                      <w:rFonts w:cstheme="minorHAnsi"/>
                    </w:rPr>
                    <w:t>↓</w:t>
                  </w:r>
                </w:p>
              </w:tc>
              <w:tc>
                <w:tcPr>
                  <w:tcW w:w="1833" w:type="dxa"/>
                </w:tcPr>
                <w:p w14:paraId="2FEDDED7" w14:textId="7E97AC6D" w:rsidR="00FC2585" w:rsidRDefault="00CA06CB" w:rsidP="00CA06CB">
                  <w:pPr>
                    <w:jc w:val="center"/>
                  </w:pPr>
                  <w:r>
                    <w:t>rood</w:t>
                  </w:r>
                </w:p>
              </w:tc>
              <w:tc>
                <w:tcPr>
                  <w:tcW w:w="1833" w:type="dxa"/>
                </w:tcPr>
                <w:p w14:paraId="538AA463" w14:textId="178C8038" w:rsidR="00FC2585" w:rsidRDefault="00CA06CB" w:rsidP="00CA06CB">
                  <w:pPr>
                    <w:jc w:val="center"/>
                  </w:pPr>
                  <w:r>
                    <w:t>geel</w:t>
                  </w:r>
                </w:p>
              </w:tc>
              <w:tc>
                <w:tcPr>
                  <w:tcW w:w="1834" w:type="dxa"/>
                </w:tcPr>
                <w:p w14:paraId="49CF33A8" w14:textId="5912A786" w:rsidR="00FC2585" w:rsidRDefault="00CA06CB" w:rsidP="00CA06CB">
                  <w:pPr>
                    <w:jc w:val="center"/>
                  </w:pPr>
                  <w:r>
                    <w:t>…</w:t>
                  </w:r>
                </w:p>
              </w:tc>
            </w:tr>
            <w:tr w:rsidR="00FC2585" w14:paraId="3C17C19D" w14:textId="186AEB2E" w:rsidTr="00623CE9">
              <w:tc>
                <w:tcPr>
                  <w:tcW w:w="2570" w:type="dxa"/>
                </w:tcPr>
                <w:p w14:paraId="6150AE6B" w14:textId="552A37CF" w:rsidR="00FC2585" w:rsidRDefault="00CA06CB" w:rsidP="00CA06CB">
                  <w:pPr>
                    <w:jc w:val="center"/>
                  </w:pPr>
                  <w:r>
                    <w:t>rood</w:t>
                  </w:r>
                </w:p>
              </w:tc>
              <w:tc>
                <w:tcPr>
                  <w:tcW w:w="1833" w:type="dxa"/>
                </w:tcPr>
                <w:p w14:paraId="6F401E67" w14:textId="77777777" w:rsidR="00FC2585" w:rsidRDefault="00FC2585" w:rsidP="001E34BA"/>
              </w:tc>
              <w:tc>
                <w:tcPr>
                  <w:tcW w:w="1833" w:type="dxa"/>
                </w:tcPr>
                <w:p w14:paraId="09DB45F7" w14:textId="77777777" w:rsidR="00FC2585" w:rsidRDefault="00FC2585" w:rsidP="001E34BA"/>
              </w:tc>
              <w:tc>
                <w:tcPr>
                  <w:tcW w:w="1834" w:type="dxa"/>
                </w:tcPr>
                <w:p w14:paraId="58CCFAA2" w14:textId="77777777" w:rsidR="00FC2585" w:rsidRDefault="00FC2585" w:rsidP="001E34BA"/>
              </w:tc>
            </w:tr>
            <w:tr w:rsidR="00FC2585" w14:paraId="1324EC5F" w14:textId="4791F8DD" w:rsidTr="00623CE9">
              <w:tc>
                <w:tcPr>
                  <w:tcW w:w="2570" w:type="dxa"/>
                </w:tcPr>
                <w:p w14:paraId="766B764E" w14:textId="33F25A97" w:rsidR="00FC2585" w:rsidRDefault="00CA06CB" w:rsidP="00CA06CB">
                  <w:pPr>
                    <w:jc w:val="center"/>
                  </w:pPr>
                  <w:r>
                    <w:t>geel</w:t>
                  </w:r>
                </w:p>
              </w:tc>
              <w:tc>
                <w:tcPr>
                  <w:tcW w:w="1833" w:type="dxa"/>
                </w:tcPr>
                <w:p w14:paraId="13A6791D" w14:textId="77777777" w:rsidR="00FC2585" w:rsidRDefault="00FC2585" w:rsidP="001E34BA"/>
              </w:tc>
              <w:tc>
                <w:tcPr>
                  <w:tcW w:w="1833" w:type="dxa"/>
                </w:tcPr>
                <w:p w14:paraId="7480FADD" w14:textId="77777777" w:rsidR="00FC2585" w:rsidRDefault="00FC2585" w:rsidP="001E34BA"/>
              </w:tc>
              <w:tc>
                <w:tcPr>
                  <w:tcW w:w="1834" w:type="dxa"/>
                </w:tcPr>
                <w:p w14:paraId="46051FDC" w14:textId="77777777" w:rsidR="00FC2585" w:rsidRDefault="00FC2585" w:rsidP="001E34BA"/>
              </w:tc>
            </w:tr>
            <w:tr w:rsidR="00FC2585" w14:paraId="0ABEE5A9" w14:textId="77777777" w:rsidTr="00623CE9">
              <w:tc>
                <w:tcPr>
                  <w:tcW w:w="2570" w:type="dxa"/>
                </w:tcPr>
                <w:p w14:paraId="24AD8346" w14:textId="784739AB" w:rsidR="00FC2585" w:rsidRDefault="00CA06CB" w:rsidP="00CA06CB">
                  <w:pPr>
                    <w:jc w:val="center"/>
                  </w:pPr>
                  <w:r>
                    <w:t>…</w:t>
                  </w:r>
                </w:p>
              </w:tc>
              <w:tc>
                <w:tcPr>
                  <w:tcW w:w="1833" w:type="dxa"/>
                </w:tcPr>
                <w:p w14:paraId="2F91E667" w14:textId="77777777" w:rsidR="00FC2585" w:rsidRDefault="00FC2585" w:rsidP="001E34BA"/>
              </w:tc>
              <w:tc>
                <w:tcPr>
                  <w:tcW w:w="1833" w:type="dxa"/>
                </w:tcPr>
                <w:p w14:paraId="0B40CC52" w14:textId="77777777" w:rsidR="00FC2585" w:rsidRDefault="00FC2585" w:rsidP="001E34BA"/>
              </w:tc>
              <w:tc>
                <w:tcPr>
                  <w:tcW w:w="1834" w:type="dxa"/>
                </w:tcPr>
                <w:p w14:paraId="4FEB2388" w14:textId="77777777" w:rsidR="00FC2585" w:rsidRDefault="00FC2585" w:rsidP="001E34BA"/>
              </w:tc>
            </w:tr>
          </w:tbl>
          <w:p w14:paraId="4BBAD0F1" w14:textId="7ACD4C76" w:rsidR="0065596C" w:rsidRDefault="0065596C" w:rsidP="00636BF7"/>
          <w:p w14:paraId="2360076D" w14:textId="44762E81" w:rsidR="00636BF7" w:rsidRDefault="00636BF7" w:rsidP="00636BF7">
            <w:r>
              <w:t xml:space="preserve">Verwerking: </w:t>
            </w:r>
          </w:p>
          <w:p w14:paraId="43EA7B2F" w14:textId="52A9037E" w:rsidR="00D36A24" w:rsidRDefault="00636BF7" w:rsidP="00686046">
            <w:pPr>
              <w:pStyle w:val="ListParagraph"/>
              <w:numPr>
                <w:ilvl w:val="0"/>
                <w:numId w:val="38"/>
              </w:numPr>
            </w:pPr>
            <w:r>
              <w:t>Bekijk je tabel met gegevens. Welk verband kun je ontdekken tussen de kleur van de lichtgevende led</w:t>
            </w:r>
            <w:r w:rsidR="0010748F">
              <w:t xml:space="preserve"> en de hoogte van de spanning die je over de </w:t>
            </w:r>
            <w:r w:rsidR="00AC34C5">
              <w:t>ontvanger</w:t>
            </w:r>
            <w:r w:rsidR="0010748F">
              <w:t xml:space="preserve"> led meet?</w:t>
            </w:r>
          </w:p>
          <w:p w14:paraId="762F9557" w14:textId="4EC78C53" w:rsidR="00E433CC" w:rsidRDefault="005278D7" w:rsidP="00E433CC">
            <w:pPr>
              <w:pStyle w:val="ListParagraph"/>
              <w:numPr>
                <w:ilvl w:val="0"/>
                <w:numId w:val="38"/>
              </w:numPr>
            </w:pPr>
            <w:r>
              <w:t xml:space="preserve">Geef een verklaring voor het verband dat je bij a) hebt gevonden op basis van de energie van de fotonen en de bandgap van de </w:t>
            </w:r>
            <w:r w:rsidR="004428A0">
              <w:t>led waarover je de spanning meet.</w:t>
            </w:r>
          </w:p>
          <w:p w14:paraId="6E4C2514" w14:textId="77777777" w:rsidR="00E433CC" w:rsidRDefault="00E433CC" w:rsidP="002F098F"/>
        </w:tc>
      </w:tr>
    </w:tbl>
    <w:p w14:paraId="23334FBB" w14:textId="0D9C70BF" w:rsidR="00D2718A" w:rsidRPr="00406928" w:rsidRDefault="00D2718A" w:rsidP="00E36D37">
      <w:pPr>
        <w:pStyle w:val="NoSpacing"/>
      </w:pPr>
    </w:p>
    <w:p w14:paraId="708495B8" w14:textId="22B43AD9" w:rsidR="002F098F" w:rsidRDefault="002F098F" w:rsidP="002F098F">
      <w:pPr>
        <w:pStyle w:val="Heading2"/>
      </w:pPr>
      <w:bookmarkStart w:id="133" w:name="_Toc165031835"/>
      <w:r>
        <w:t>Fotodiodes en het oog</w:t>
      </w:r>
      <w:bookmarkEnd w:id="133"/>
    </w:p>
    <w:p w14:paraId="2970A510" w14:textId="522891CA" w:rsidR="002F098F" w:rsidRDefault="002F098F" w:rsidP="002F098F">
      <w:r>
        <w:t xml:space="preserve">Zoals je in </w:t>
      </w:r>
      <w:r w:rsidR="002D7A42">
        <w:fldChar w:fldCharType="begin"/>
      </w:r>
      <w:r w:rsidR="002D7A42">
        <w:instrText xml:space="preserve"> REF _Ref157774104 \r \h </w:instrText>
      </w:r>
      <w:r w:rsidR="002D7A42">
        <w:fldChar w:fldCharType="separate"/>
      </w:r>
      <w:r w:rsidR="002D7A42">
        <w:t>Opdracht 2.17</w:t>
      </w:r>
      <w:r w:rsidR="002D7A42">
        <w:fldChar w:fldCharType="end"/>
      </w:r>
      <w:r>
        <w:t xml:space="preserve"> heb gezien kun je met behulp van fotodiodes licht meten. Je zou fotodiodes dus kunnen gebruiken om een camera te maken. Maar de kleur en hoeveelheid licht bepalen is ook precies de functie van het netvlies.</w:t>
      </w:r>
    </w:p>
    <w:tbl>
      <w:tblPr>
        <w:tblStyle w:val="Opdracht-achtergrond"/>
        <w:tblW w:w="0" w:type="auto"/>
        <w:tblLook w:val="04A0" w:firstRow="1" w:lastRow="0" w:firstColumn="1" w:lastColumn="0" w:noHBand="0" w:noVBand="1"/>
      </w:tblPr>
      <w:tblGrid>
        <w:gridCol w:w="9016"/>
      </w:tblGrid>
      <w:tr w:rsidR="00E433CC" w14:paraId="3C5FB320" w14:textId="77777777" w:rsidTr="00E433CC">
        <w:tc>
          <w:tcPr>
            <w:tcW w:w="9016" w:type="dxa"/>
          </w:tcPr>
          <w:p w14:paraId="1E083B3D" w14:textId="77777777" w:rsidR="00E433CC" w:rsidRDefault="00E433CC" w:rsidP="00FA60EA">
            <w:pPr>
              <w:pStyle w:val="Heading3"/>
            </w:pPr>
            <w:bookmarkStart w:id="134" w:name="_Toc162000893"/>
            <w:r>
              <w:t>Oogimplantaat</w:t>
            </w:r>
            <w:bookmarkEnd w:id="134"/>
          </w:p>
          <w:p w14:paraId="3CD54836" w14:textId="77777777" w:rsidR="00E433CC" w:rsidRDefault="00E433CC" w:rsidP="00E433CC">
            <w:r>
              <w:lastRenderedPageBreak/>
              <w:t>Lees onderstaand artikel en bespreek vervolgens welke technologische uitdagingen jij ziet om van een led (als fotodiode) een kunstmatig netvlies te maken dat geïmplanteerd kan worden in een oog.</w:t>
            </w:r>
          </w:p>
          <w:p w14:paraId="635E0997" w14:textId="77777777" w:rsidR="00E433CC" w:rsidRPr="006C0986" w:rsidRDefault="00E433CC" w:rsidP="00E433CC">
            <w:pPr>
              <w:rPr>
                <w:rStyle w:val="cf01"/>
                <w:rFonts w:asciiTheme="minorHAnsi" w:hAnsiTheme="minorHAnsi" w:cstheme="minorBidi"/>
                <w:sz w:val="22"/>
                <w:szCs w:val="22"/>
              </w:rPr>
            </w:pPr>
          </w:p>
          <w:tbl>
            <w:tblPr>
              <w:tblStyle w:val="Artikel"/>
              <w:tblW w:w="0" w:type="auto"/>
              <w:tblLook w:val="04A0" w:firstRow="1" w:lastRow="0" w:firstColumn="1" w:lastColumn="0" w:noHBand="0" w:noVBand="1"/>
            </w:tblPr>
            <w:tblGrid>
              <w:gridCol w:w="8790"/>
            </w:tblGrid>
            <w:tr w:rsidR="00E433CC" w:rsidRPr="001F67CA" w14:paraId="2331F957" w14:textId="77777777" w:rsidTr="003D6679">
              <w:tc>
                <w:tcPr>
                  <w:tcW w:w="9016" w:type="dxa"/>
                </w:tcPr>
                <w:p w14:paraId="7CD3098E" w14:textId="3F4B5475" w:rsidR="00E433CC" w:rsidRPr="00F80C60" w:rsidRDefault="00E433CC" w:rsidP="00E433CC">
                  <w:pPr>
                    <w:rPr>
                      <w:b/>
                      <w:bCs/>
                    </w:rPr>
                  </w:pPr>
                  <w:r w:rsidRPr="00A140D8">
                    <w:rPr>
                      <w:b/>
                      <w:bCs/>
                    </w:rPr>
                    <w:t>Fotovoltaïsch implantaat kan zicht herstellen</w:t>
                  </w:r>
                </w:p>
                <w:p w14:paraId="4722890B" w14:textId="77777777" w:rsidR="00E433CC" w:rsidRPr="00080ECE" w:rsidRDefault="00E433CC" w:rsidP="00E433CC">
                  <w:r w:rsidRPr="00080ECE">
                    <w:t xml:space="preserve">Een team onder leiding van onderzoekers van Stanford University </w:t>
                  </w:r>
                  <w:r>
                    <w:t xml:space="preserve">zegt </w:t>
                  </w:r>
                  <w:r w:rsidRPr="00080ECE">
                    <w:t xml:space="preserve">een draadloos implantaat </w:t>
                  </w:r>
                  <w:r>
                    <w:t xml:space="preserve">te hebben </w:t>
                  </w:r>
                  <w:r w:rsidRPr="00080ECE">
                    <w:t xml:space="preserve">ontwikkeld </w:t>
                  </w:r>
                  <w:r>
                    <w:t xml:space="preserve">dat </w:t>
                  </w:r>
                  <w:r w:rsidRPr="00080ECE">
                    <w:t>het zicht vijf keer beter kan herstellen dan bestaande apparaten.</w:t>
                  </w:r>
                </w:p>
                <w:p w14:paraId="12F03999" w14:textId="77777777" w:rsidR="00E433CC" w:rsidRPr="00080ECE" w:rsidRDefault="00E433CC" w:rsidP="00E433CC">
                  <w:r w:rsidRPr="00080ECE">
                    <w:t>Resultaten van rattenstudies suggereren dat het een functioneel gezichtsvermogen kan bieden aan patiënten met retinale degeneratieve ziekten, zoals retinitis pigmentosa of maculaire degeneratie.</w:t>
                  </w:r>
                </w:p>
                <w:p w14:paraId="24DE6AD1" w14:textId="77777777" w:rsidR="00E433CC" w:rsidRDefault="00E433CC" w:rsidP="00E433CC">
                  <w:r>
                    <w:t>“</w:t>
                  </w:r>
                  <w:r w:rsidRPr="00080ECE">
                    <w:t>De prestaties die we op dit moment waarnemen, is zeer bemoedigend</w:t>
                  </w:r>
                  <w:r>
                    <w:t>”</w:t>
                  </w:r>
                  <w:r w:rsidRPr="00080ECE">
                    <w:t xml:space="preserve">, zegt Georges Goetz, </w:t>
                  </w:r>
                  <w:r>
                    <w:t xml:space="preserve">onderzoeker </w:t>
                  </w:r>
                  <w:r w:rsidRPr="00080ECE">
                    <w:t xml:space="preserve">en </w:t>
                  </w:r>
                  <w:r>
                    <w:t xml:space="preserve">promovendus </w:t>
                  </w:r>
                  <w:r w:rsidRPr="00080ECE">
                    <w:t xml:space="preserve">elektrotechniek aan Stanford. </w:t>
                  </w:r>
                  <w:r>
                    <w:t>“</w:t>
                  </w:r>
                  <w:r w:rsidRPr="00080ECE">
                    <w:t>Op basis van onze huidige resultaten hopen we dat mense</w:t>
                  </w:r>
                  <w:r>
                    <w:t xml:space="preserve">n met </w:t>
                  </w:r>
                  <w:r w:rsidRPr="00080ECE">
                    <w:t>dit implantaat objecten kunnen herkennen en zich kunnen verplaatsen.</w:t>
                  </w:r>
                  <w:r>
                    <w:t xml:space="preserve">” </w:t>
                  </w:r>
                </w:p>
                <w:p w14:paraId="03B48B4D" w14:textId="77777777" w:rsidR="00E433CC" w:rsidRPr="00080ECE" w:rsidRDefault="00E433CC" w:rsidP="00E433CC"/>
                <w:p w14:paraId="4050C55D" w14:textId="77777777" w:rsidR="00E433CC" w:rsidRDefault="00E433CC" w:rsidP="00E433CC">
                  <w:r w:rsidRPr="00080ECE">
                    <w:t>Retinale degeneratieve ziekten vernietigen fotoreceptoren - de staven en kegels van het netvlies - maar andere delen van het oog blijven meestal gezond. Het implantaat maakt gebruik van de elektrische prikkelbaarheid van retinale neuronen die bekend staan als bipolaire cellen. Deze cellen verwerken de ingangen van de fotoreceptoren voordat ze ganglioncellen bereiken, die retinale signalen naar de hersenen sturen. Door bipolaire cellen te stimuleren, maakt het implantaat gebruik van belangrijke natuurlijke eigenschappen van het retinale neurale netwerk, dat meer verfijnde beelden produceert dan de apparaten die deze cellen overslaan.</w:t>
                  </w:r>
                </w:p>
                <w:p w14:paraId="75B06A0E" w14:textId="77777777" w:rsidR="00E433CC" w:rsidRPr="00080ECE" w:rsidRDefault="00E433CC" w:rsidP="00E433CC"/>
                <w:p w14:paraId="0BE1A329" w14:textId="77777777" w:rsidR="00E433CC" w:rsidRPr="00B55EBA" w:rsidRDefault="00E433CC" w:rsidP="00E433CC">
                  <w:pPr>
                    <w:rPr>
                      <w:rFonts w:ascii="Source Sans Pro" w:hAnsi="Source Sans Pro"/>
                      <w:color w:val="333333"/>
                      <w:shd w:val="clear" w:color="auto" w:fill="F4F4F4"/>
                    </w:rPr>
                  </w:pPr>
                  <w:r>
                    <w:t>Het</w:t>
                  </w:r>
                  <w:r w:rsidRPr="00080ECE">
                    <w:t xml:space="preserve"> implantaat </w:t>
                  </w:r>
                  <w:r>
                    <w:t xml:space="preserve">is </w:t>
                  </w:r>
                  <w:r w:rsidRPr="00080ECE">
                    <w:t>samengesteld uit zeshoekige fotovoltaïsche pixels die licht v</w:t>
                  </w:r>
                  <w:r>
                    <w:t xml:space="preserve">ia </w:t>
                  </w:r>
                  <w:r w:rsidRPr="00080ECE">
                    <w:t xml:space="preserve">speciale </w:t>
                  </w:r>
                  <w:r>
                    <w:t xml:space="preserve">brillen, </w:t>
                  </w:r>
                  <w:r w:rsidRPr="00080ECE">
                    <w:t>die door de ontvanger worden gedragen</w:t>
                  </w:r>
                  <w:r>
                    <w:t>,</w:t>
                  </w:r>
                  <w:r w:rsidRPr="00080ECE">
                    <w:t xml:space="preserve"> in elektrische stroom omzetten. Deze elektrische pulsen stimuleren vervolgens de bipolaire cellen van het netvlies en veroorzaken een neurale cascade die de hersenen bereikt.</w:t>
                  </w:r>
                </w:p>
                <w:p w14:paraId="6A3D09F9" w14:textId="77777777" w:rsidR="00E433CC" w:rsidRDefault="00E433CC" w:rsidP="00E433CC">
                  <w:pPr>
                    <w:rPr>
                      <w:rFonts w:ascii="Source Sans Pro" w:hAnsi="Source Sans Pro"/>
                      <w:color w:val="333333"/>
                      <w:shd w:val="clear" w:color="auto" w:fill="F4F4F4"/>
                    </w:rPr>
                  </w:pPr>
                </w:p>
                <w:p w14:paraId="42B48A7F" w14:textId="77777777" w:rsidR="00E433CC" w:rsidRPr="00B55EBA" w:rsidRDefault="00E433CC" w:rsidP="00E433CC">
                  <w:r w:rsidRPr="00B55EBA">
                    <w:t>Ve</w:t>
                  </w:r>
                  <w:r>
                    <w:t xml:space="preserve">rtaald van: </w:t>
                  </w:r>
                  <w:r w:rsidRPr="00B55EBA">
                    <w:t>https://med.stanford.edu/news/all-news/2015/04/photovoltaic-retinal-implant-could-restore-functional-sight.html (2015)</w:t>
                  </w:r>
                </w:p>
              </w:tc>
            </w:tr>
          </w:tbl>
          <w:p w14:paraId="652AF757" w14:textId="3027305A" w:rsidR="00E433CC" w:rsidRDefault="00E433CC">
            <w:r>
              <w:t xml:space="preserve"> </w:t>
            </w:r>
          </w:p>
        </w:tc>
      </w:tr>
    </w:tbl>
    <w:p w14:paraId="25508C51" w14:textId="7A78AD63" w:rsidR="00010373" w:rsidRDefault="00E433CC">
      <w:r>
        <w:lastRenderedPageBreak/>
        <w:t xml:space="preserve"> </w:t>
      </w:r>
      <w:r w:rsidR="00010373">
        <w:br w:type="page"/>
      </w:r>
    </w:p>
    <w:p w14:paraId="15928CA6" w14:textId="1D439B55" w:rsidR="00521E76" w:rsidRDefault="00441631" w:rsidP="001B162B">
      <w:pPr>
        <w:pStyle w:val="Heading2"/>
      </w:pPr>
      <w:bookmarkStart w:id="135" w:name="_Ref164413139"/>
      <w:bookmarkStart w:id="136" w:name="_Ref164413143"/>
      <w:bookmarkStart w:id="137" w:name="_Ref164413198"/>
      <w:bookmarkStart w:id="138" w:name="_Toc165031836"/>
      <w:r>
        <w:lastRenderedPageBreak/>
        <w:t xml:space="preserve">Verdieping: </w:t>
      </w:r>
      <w:r w:rsidRPr="001B162B">
        <w:t>Hal</w:t>
      </w:r>
      <w:r w:rsidR="32CE6CF4" w:rsidRPr="001B162B">
        <w:t>f</w:t>
      </w:r>
      <w:r w:rsidRPr="001B162B">
        <w:t>geleiders</w:t>
      </w:r>
      <w:bookmarkEnd w:id="135"/>
      <w:bookmarkEnd w:id="136"/>
      <w:bookmarkEnd w:id="137"/>
      <w:bookmarkEnd w:id="138"/>
    </w:p>
    <w:p w14:paraId="31E17FB7" w14:textId="2574A9A1" w:rsidR="00441631" w:rsidRPr="00441631" w:rsidRDefault="00441631" w:rsidP="00441631">
      <w:r>
        <w:t xml:space="preserve">Synopsis: model van led, n-type en p-type halfgeleiders, </w:t>
      </w:r>
      <w:r w:rsidR="003F5DE8">
        <w:t>depletielaag, intern E-veld</w:t>
      </w:r>
    </w:p>
    <w:p w14:paraId="7346E382" w14:textId="77777777" w:rsidR="00521E76" w:rsidRDefault="00521E76">
      <w:r>
        <w:br w:type="page"/>
      </w:r>
    </w:p>
    <w:p w14:paraId="02BF417C" w14:textId="5ABA8885" w:rsidR="002F098F" w:rsidRDefault="009906C7" w:rsidP="00DD3EF6">
      <w:pPr>
        <w:pStyle w:val="Heading1"/>
      </w:pPr>
      <w:bookmarkStart w:id="139" w:name="_Toc162000894"/>
      <w:bookmarkStart w:id="140" w:name="_Toc165031837"/>
      <w:r>
        <w:lastRenderedPageBreak/>
        <w:t>Fluorescentie</w:t>
      </w:r>
      <w:r w:rsidR="0097486B">
        <w:t xml:space="preserve"> en microscopie</w:t>
      </w:r>
      <w:bookmarkEnd w:id="139"/>
      <w:bookmarkEnd w:id="140"/>
    </w:p>
    <w:p w14:paraId="27F4F72F" w14:textId="1FD84432" w:rsidR="00DD3EF6" w:rsidRDefault="00D85225" w:rsidP="00A94B4C">
      <w:pPr>
        <w:pStyle w:val="Heading2"/>
      </w:pPr>
      <w:bookmarkStart w:id="141" w:name="_Toc165031838"/>
      <w:r>
        <w:t>Inleiding</w:t>
      </w:r>
      <w:bookmarkEnd w:id="141"/>
    </w:p>
    <w:p w14:paraId="12753537" w14:textId="7DD7661B" w:rsidR="00FA1C10" w:rsidRDefault="00C34D8A" w:rsidP="00FA1C10">
      <w:r>
        <w:t>In</w:t>
      </w:r>
      <w:r w:rsidR="001544FA">
        <w:t xml:space="preserve"> het vorige</w:t>
      </w:r>
      <w:r w:rsidR="00DA60A8">
        <w:t xml:space="preserve"> hoofdstuk</w:t>
      </w:r>
      <w:r w:rsidR="001544FA">
        <w:t xml:space="preserve"> </w:t>
      </w:r>
      <w:r>
        <w:t xml:space="preserve">heb je gezien dat </w:t>
      </w:r>
      <w:r w:rsidR="007173C6">
        <w:t xml:space="preserve">licht bestaat uit </w:t>
      </w:r>
      <w:commentRangeStart w:id="142"/>
      <w:r w:rsidR="007173C6">
        <w:t>energiepakketjes</w:t>
      </w:r>
      <w:commentRangeEnd w:id="142"/>
      <w:r w:rsidR="000F4DB7">
        <w:rPr>
          <w:rStyle w:val="CommentReference"/>
        </w:rPr>
        <w:commentReference w:id="142"/>
      </w:r>
      <w:r w:rsidR="007173C6">
        <w:t xml:space="preserve">, fotonen genaamd. </w:t>
      </w:r>
      <w:r w:rsidR="00F51D4C">
        <w:t>D</w:t>
      </w:r>
      <w:r w:rsidR="00CC07DF">
        <w:t xml:space="preserve">e materiaaleigenschappen van leds </w:t>
      </w:r>
      <w:r w:rsidR="00F51D4C">
        <w:t xml:space="preserve">kunnen </w:t>
      </w:r>
      <w:r w:rsidR="00CC07DF">
        <w:t>zo verander</w:t>
      </w:r>
      <w:r w:rsidR="00F51D4C">
        <w:t xml:space="preserve">d worden </w:t>
      </w:r>
      <w:r w:rsidR="00CC07DF">
        <w:t xml:space="preserve">dat ze </w:t>
      </w:r>
      <w:r w:rsidR="009048F6">
        <w:t>fotonen uitzenden die overeenkomen met verschillende kleuren</w:t>
      </w:r>
      <w:r w:rsidR="00F17005">
        <w:t xml:space="preserve"> licht</w:t>
      </w:r>
      <w:r w:rsidR="00FD31E7">
        <w:t xml:space="preserve">. </w:t>
      </w:r>
      <w:r w:rsidR="001544FA">
        <w:t xml:space="preserve">Leds kun je ook gebruiken als fotoreceptor: fotonen met voldoende energie kunnen een spanning over de led opwekken. Ook </w:t>
      </w:r>
      <w:r w:rsidR="00FD31E7">
        <w:t xml:space="preserve">de kegeltjes in je oog zijn gevoelig voor bepaalde </w:t>
      </w:r>
      <w:r w:rsidR="007D78BC">
        <w:t xml:space="preserve">golflengten en dus ook voor </w:t>
      </w:r>
      <w:r w:rsidR="00EA3764">
        <w:t>fotonen van een bepaald energie</w:t>
      </w:r>
      <w:r w:rsidR="007D78BC">
        <w:t>.</w:t>
      </w:r>
      <w:r w:rsidR="00DA7D4E">
        <w:t xml:space="preserve"> De overeenkomst is dat lichtenergie wordt omgezet in een elektrisch signaal.</w:t>
      </w:r>
    </w:p>
    <w:p w14:paraId="383EB186" w14:textId="4B870DAE" w:rsidR="00224646" w:rsidRDefault="00DA7D4E" w:rsidP="00FA1C10">
      <w:r>
        <w:t xml:space="preserve">Er </w:t>
      </w:r>
      <w:r w:rsidR="00497D95">
        <w:t>bestaan</w:t>
      </w:r>
      <w:r>
        <w:t xml:space="preserve"> ook een </w:t>
      </w:r>
      <w:r w:rsidR="00497D95">
        <w:t>processen</w:t>
      </w:r>
      <w:r w:rsidR="00A96CF5">
        <w:t xml:space="preserve"> waarbij</w:t>
      </w:r>
      <w:r>
        <w:t xml:space="preserve"> licht wordt omgezet in </w:t>
      </w:r>
      <w:r w:rsidR="007E25A8">
        <w:t xml:space="preserve">een andere kleur </w:t>
      </w:r>
      <w:r>
        <w:t xml:space="preserve">licht. </w:t>
      </w:r>
      <w:r w:rsidR="00497D95">
        <w:t xml:space="preserve">Een voorbeeld </w:t>
      </w:r>
      <w:r w:rsidR="00E17BDA">
        <w:t xml:space="preserve">is </w:t>
      </w:r>
      <w:r w:rsidR="007E6C86">
        <w:t xml:space="preserve">fluorescentie. </w:t>
      </w:r>
      <w:r w:rsidR="00185231">
        <w:t>V</w:t>
      </w:r>
      <w:r w:rsidR="007E6C86">
        <w:t xml:space="preserve">eel dieren blijken </w:t>
      </w:r>
      <w:r w:rsidR="00502593">
        <w:t>te fluoresceren</w:t>
      </w:r>
      <w:r w:rsidR="00224646">
        <w:t xml:space="preserve">: </w:t>
      </w:r>
      <w:r w:rsidR="000A1956">
        <w:t xml:space="preserve">vliegende eekhoorns, </w:t>
      </w:r>
      <w:r w:rsidR="0047335B">
        <w:t xml:space="preserve">vogelbekdieren, </w:t>
      </w:r>
      <w:r w:rsidR="00D83D96">
        <w:t>nesten van wespen, kwallen en ook tropische kikkers</w:t>
      </w:r>
      <w:r w:rsidR="0096415C">
        <w:t>, zoals uit het volgende artikel blijkt</w:t>
      </w:r>
      <w:r w:rsidR="00D83D96">
        <w:t>.</w:t>
      </w:r>
    </w:p>
    <w:tbl>
      <w:tblPr>
        <w:tblStyle w:val="Artikel"/>
        <w:tblW w:w="0" w:type="auto"/>
        <w:tblLook w:val="04A0" w:firstRow="1" w:lastRow="0" w:firstColumn="1" w:lastColumn="0" w:noHBand="0" w:noVBand="1"/>
      </w:tblPr>
      <w:tblGrid>
        <w:gridCol w:w="9016"/>
      </w:tblGrid>
      <w:tr w:rsidR="00286479" w:rsidRPr="00317DEF" w14:paraId="079A14C5" w14:textId="77777777" w:rsidTr="0011658A">
        <w:tc>
          <w:tcPr>
            <w:tcW w:w="9016" w:type="dxa"/>
          </w:tcPr>
          <w:p w14:paraId="5E7713C1" w14:textId="22DF403F" w:rsidR="00E518B6" w:rsidRPr="005E1D04" w:rsidRDefault="00E518B6" w:rsidP="00E518B6">
            <w:pPr>
              <w:rPr>
                <w:b/>
                <w:bCs/>
              </w:rPr>
            </w:pPr>
            <w:r w:rsidRPr="005E1D04">
              <w:rPr>
                <w:b/>
                <w:bCs/>
              </w:rPr>
              <w:t>Onderzoekers vinden de eerste natuurlijke fluoresce</w:t>
            </w:r>
            <w:r w:rsidR="00F72510" w:rsidRPr="005E1D04">
              <w:rPr>
                <w:b/>
                <w:bCs/>
              </w:rPr>
              <w:t xml:space="preserve">rende </w:t>
            </w:r>
            <w:r w:rsidRPr="005E1D04">
              <w:rPr>
                <w:b/>
                <w:bCs/>
              </w:rPr>
              <w:t>kikkersoort</w:t>
            </w:r>
          </w:p>
          <w:p w14:paraId="193DAD68" w14:textId="77777777" w:rsidR="00E518B6" w:rsidRDefault="00E518B6" w:rsidP="00E518B6"/>
          <w:p w14:paraId="3335E9FE" w14:textId="0B35FC82" w:rsidR="00811E83" w:rsidRDefault="00811E83" w:rsidP="00811E83">
            <w:r>
              <w:t xml:space="preserve">Zuid-Amerika is de thuisbasis van allerlei gek uitziende amfibieën, van levendige pijlgifkikkers tot cartoon-achtige roodogige boomkikkers. </w:t>
            </w:r>
            <w:r w:rsidR="00B11A0B">
              <w:t>E</w:t>
            </w:r>
            <w:r>
              <w:t xml:space="preserve">en andere voegde zich net bij de gelederen: de </w:t>
            </w:r>
            <w:commentRangeStart w:id="143"/>
            <w:r w:rsidR="00553095">
              <w:t xml:space="preserve">Zuid-Amerikaanse </w:t>
            </w:r>
            <w:r>
              <w:t>boomkikker</w:t>
            </w:r>
            <w:commentRangeEnd w:id="143"/>
            <w:r w:rsidR="00853643">
              <w:rPr>
                <w:rStyle w:val="CommentReference"/>
              </w:rPr>
              <w:commentReference w:id="143"/>
            </w:r>
            <w:r>
              <w:t xml:space="preserve">, </w:t>
            </w:r>
            <w:r w:rsidRPr="00553095">
              <w:rPr>
                <w:i/>
                <w:iCs/>
              </w:rPr>
              <w:t>Hypsiboas punctatus</w:t>
            </w:r>
            <w:r>
              <w:t>.</w:t>
            </w:r>
          </w:p>
          <w:p w14:paraId="365E8FCA" w14:textId="77777777" w:rsidR="00811E83" w:rsidRDefault="00811E83" w:rsidP="00811E83"/>
          <w:p w14:paraId="64BEFC0B" w14:textId="71150D74" w:rsidR="00811E83" w:rsidRDefault="00D551C9" w:rsidP="00811E83">
            <w:r>
              <w:t>I</w:t>
            </w:r>
            <w:r w:rsidR="00811E83">
              <w:t xml:space="preserve">n </w:t>
            </w:r>
            <w:r w:rsidR="00361D75">
              <w:t xml:space="preserve">zichtbaar </w:t>
            </w:r>
            <w:r w:rsidR="00811E83">
              <w:t>licht</w:t>
            </w:r>
            <w:r w:rsidR="00361D75">
              <w:t xml:space="preserve"> </w:t>
            </w:r>
            <w:r>
              <w:t xml:space="preserve">ziet de kikker er </w:t>
            </w:r>
            <w:r w:rsidR="00361D75">
              <w:t>gewoon</w:t>
            </w:r>
            <w:r>
              <w:t xml:space="preserve">tjes </w:t>
            </w:r>
            <w:r w:rsidR="00361D75">
              <w:t>ui</w:t>
            </w:r>
            <w:r>
              <w:t>t</w:t>
            </w:r>
            <w:r w:rsidR="00811E83">
              <w:t xml:space="preserve">, met kleine rode stippen over zijn </w:t>
            </w:r>
            <w:r w:rsidR="00976CAE">
              <w:t xml:space="preserve">verder </w:t>
            </w:r>
            <w:r w:rsidR="00811E83">
              <w:t>groene lichaam</w:t>
            </w:r>
            <w:r>
              <w:t xml:space="preserve">. Maar als je </w:t>
            </w:r>
            <w:r w:rsidR="00811E83">
              <w:t xml:space="preserve">er een beetje ultraviolet licht op </w:t>
            </w:r>
            <w:r>
              <w:t xml:space="preserve">schijnt </w:t>
            </w:r>
            <w:r w:rsidR="007508EA">
              <w:t xml:space="preserve">wordt het </w:t>
            </w:r>
            <w:r w:rsidR="00811E83">
              <w:t xml:space="preserve">een heel ander verhaal. </w:t>
            </w:r>
            <w:r w:rsidR="00F758CE">
              <w:t>Onderzoeker</w:t>
            </w:r>
            <w:r w:rsidR="00815127">
              <w:t>s</w:t>
            </w:r>
            <w:r w:rsidR="00F758CE">
              <w:t xml:space="preserve"> </w:t>
            </w:r>
            <w:r w:rsidR="00815127">
              <w:t xml:space="preserve">zeggen dat </w:t>
            </w:r>
            <w:r w:rsidR="00811E83" w:rsidRPr="007508EA">
              <w:rPr>
                <w:i/>
                <w:iCs/>
              </w:rPr>
              <w:t>Hypsiboas punctatus</w:t>
            </w:r>
            <w:r w:rsidR="00811E83">
              <w:t xml:space="preserve"> de </w:t>
            </w:r>
            <w:r w:rsidR="005448D6">
              <w:t>enig bekende</w:t>
            </w:r>
            <w:r w:rsidR="009E2C31">
              <w:t>,</w:t>
            </w:r>
            <w:r w:rsidR="005448D6">
              <w:t xml:space="preserve"> </w:t>
            </w:r>
            <w:r w:rsidR="00811E83">
              <w:t>van nature fluorescerende amfibie is.</w:t>
            </w:r>
          </w:p>
          <w:p w14:paraId="46AA9F09" w14:textId="7CCB8DBD" w:rsidR="0057644A" w:rsidRDefault="0012205C" w:rsidP="00811E83">
            <w:r>
              <w:rPr>
                <w:noProof/>
              </w:rPr>
              <w:drawing>
                <wp:inline distT="0" distB="0" distL="0" distR="0" wp14:anchorId="280987AB" wp14:editId="02B62098">
                  <wp:extent cx="2782570" cy="1889053"/>
                  <wp:effectExtent l="0" t="0" r="0" b="0"/>
                  <wp:docPr id="73540627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46212" name=""/>
                          <pic:cNvPicPr/>
                        </pic:nvPicPr>
                        <pic:blipFill rotWithShape="1">
                          <a:blip r:embed="rId66"/>
                          <a:srcRect t="51740" r="51410" b="498"/>
                          <a:stretch/>
                        </pic:blipFill>
                        <pic:spPr bwMode="auto">
                          <a:xfrm>
                            <a:off x="0" y="0"/>
                            <a:ext cx="2784933" cy="1890657"/>
                          </a:xfrm>
                          <a:prstGeom prst="rect">
                            <a:avLst/>
                          </a:prstGeom>
                          <a:ln>
                            <a:noFill/>
                          </a:ln>
                          <a:extLst>
                            <a:ext uri="{53640926-AAD7-44D8-BBD7-CCE9431645EC}">
                              <a14:shadowObscured xmlns:a14="http://schemas.microsoft.com/office/drawing/2010/main"/>
                            </a:ext>
                          </a:extLst>
                        </pic:spPr>
                      </pic:pic>
                    </a:graphicData>
                  </a:graphic>
                </wp:inline>
              </w:drawing>
            </w:r>
            <w:r w:rsidR="0057644A">
              <w:rPr>
                <w:noProof/>
              </w:rPr>
              <w:drawing>
                <wp:inline distT="0" distB="0" distL="0" distR="0" wp14:anchorId="4E4F9240" wp14:editId="7A84CF29">
                  <wp:extent cx="2783840" cy="1882737"/>
                  <wp:effectExtent l="0" t="0" r="0" b="3810"/>
                  <wp:docPr id="52164621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46212" name=""/>
                          <pic:cNvPicPr/>
                        </pic:nvPicPr>
                        <pic:blipFill rotWithShape="1">
                          <a:blip r:embed="rId66"/>
                          <a:srcRect t="3792" r="51410" b="48628"/>
                          <a:stretch/>
                        </pic:blipFill>
                        <pic:spPr bwMode="auto">
                          <a:xfrm>
                            <a:off x="0" y="0"/>
                            <a:ext cx="2784933" cy="1883476"/>
                          </a:xfrm>
                          <a:prstGeom prst="rect">
                            <a:avLst/>
                          </a:prstGeom>
                          <a:ln>
                            <a:noFill/>
                          </a:ln>
                          <a:extLst>
                            <a:ext uri="{53640926-AAD7-44D8-BBD7-CCE9431645EC}">
                              <a14:shadowObscured xmlns:a14="http://schemas.microsoft.com/office/drawing/2010/main"/>
                            </a:ext>
                          </a:extLst>
                        </pic:spPr>
                      </pic:pic>
                    </a:graphicData>
                  </a:graphic>
                </wp:inline>
              </w:drawing>
            </w:r>
          </w:p>
          <w:p w14:paraId="0DD80CAA" w14:textId="1787F994" w:rsidR="00811E83" w:rsidRPr="00253346" w:rsidRDefault="00253346" w:rsidP="00811E83">
            <w:pPr>
              <w:rPr>
                <w:i/>
                <w:iCs/>
              </w:rPr>
            </w:pPr>
            <w:commentRangeStart w:id="144"/>
            <w:r w:rsidRPr="00253346">
              <w:rPr>
                <w:i/>
                <w:iCs/>
              </w:rPr>
              <w:t>De Zuid-Amerikaanse boomkikker in zichtbaar licht (links) en UV-licht (rechts).</w:t>
            </w:r>
            <w:commentRangeEnd w:id="144"/>
            <w:r w:rsidR="00875EDB">
              <w:rPr>
                <w:rStyle w:val="CommentReference"/>
              </w:rPr>
              <w:commentReference w:id="144"/>
            </w:r>
          </w:p>
          <w:p w14:paraId="75330C3F" w14:textId="77777777" w:rsidR="00253346" w:rsidRDefault="00253346" w:rsidP="00811E83"/>
          <w:p w14:paraId="346A80FE" w14:textId="0E5DAC2A" w:rsidR="00811E83" w:rsidRDefault="00811E83" w:rsidP="00811E83">
            <w:r>
              <w:t xml:space="preserve">Fluorescentie treedt op wanneer een oppervlak korte </w:t>
            </w:r>
            <w:r w:rsidR="002F5A82">
              <w:t>golf</w:t>
            </w:r>
            <w:r>
              <w:t xml:space="preserve">lengten licht absorbeert en het </w:t>
            </w:r>
            <w:r w:rsidR="002F5A82">
              <w:t xml:space="preserve">bij </w:t>
            </w:r>
            <w:r>
              <w:t>langere golflengte weer uit</w:t>
            </w:r>
            <w:r w:rsidR="002F5A82">
              <w:t>zendt</w:t>
            </w:r>
            <w:r>
              <w:t>. Wanneer UV-licht</w:t>
            </w:r>
            <w:r w:rsidR="00D12578">
              <w:t xml:space="preserve">, met een </w:t>
            </w:r>
            <w:r>
              <w:t>korte golflengte</w:t>
            </w:r>
            <w:r w:rsidR="00D12578">
              <w:t>,</w:t>
            </w:r>
            <w:r>
              <w:t xml:space="preserve"> bijvoorbeeld een fluorescerend object raakt, </w:t>
            </w:r>
            <w:r w:rsidR="00D12578">
              <w:t xml:space="preserve">dan zendt </w:t>
            </w:r>
            <w:r>
              <w:t>het zichtbaar licht</w:t>
            </w:r>
            <w:r w:rsidR="00D12578">
              <w:t xml:space="preserve">, met een </w:t>
            </w:r>
            <w:r>
              <w:t>langere golflengte</w:t>
            </w:r>
            <w:r w:rsidR="00D12578">
              <w:t>, weer uit.</w:t>
            </w:r>
            <w:r w:rsidR="00F20639">
              <w:t xml:space="preserve"> </w:t>
            </w:r>
            <w:r>
              <w:t xml:space="preserve">Hoewel veel onderwatersoorten, waaronder vissen, koralen, haaien en zelfs zeeschildpadden fluorescerende </w:t>
            </w:r>
            <w:r w:rsidR="00A622EB">
              <w:t xml:space="preserve">lichaamsdelen </w:t>
            </w:r>
            <w:r>
              <w:t>hebben, is het fenomeen zeldzaam bij landdieren en is het alleen waargenomen bij bepaalde soorten papegaaien en schorpioenen.</w:t>
            </w:r>
          </w:p>
          <w:p w14:paraId="74E362B1" w14:textId="77777777" w:rsidR="00811E83" w:rsidRDefault="00811E83" w:rsidP="00811E83"/>
          <w:p w14:paraId="75E2BBBB" w14:textId="7EC55A66" w:rsidR="00811E83" w:rsidRDefault="0059297C" w:rsidP="00811E83">
            <w:r>
              <w:t>D</w:t>
            </w:r>
            <w:r w:rsidR="00811E83">
              <w:t xml:space="preserve">e ontdekking van de fluorescentie van de </w:t>
            </w:r>
            <w:r w:rsidR="006E2AAA">
              <w:t>Z</w:t>
            </w:r>
            <w:r>
              <w:t xml:space="preserve">uid-Amerikaanse </w:t>
            </w:r>
            <w:r w:rsidR="006E2AAA">
              <w:t xml:space="preserve">boomkikker </w:t>
            </w:r>
            <w:r>
              <w:t>was geheel toevallig.</w:t>
            </w:r>
            <w:r w:rsidR="00811E83">
              <w:t xml:space="preserve"> </w:t>
            </w:r>
            <w:r w:rsidR="006E2AAA">
              <w:t xml:space="preserve">Onderzoeker </w:t>
            </w:r>
            <w:r w:rsidR="00811E83">
              <w:t xml:space="preserve">Julian Faivovich en zijn collega's van het Natuurwetenschappen Museum in Buenos Aires, Argentinië, bestudeerden de pigmenten in de boomkikker toen ze UV-licht op </w:t>
            </w:r>
            <w:r w:rsidR="00853643">
              <w:t xml:space="preserve">de kikker </w:t>
            </w:r>
            <w:r w:rsidR="00811E83">
              <w:t xml:space="preserve">schenen. </w:t>
            </w:r>
            <w:r w:rsidR="00853643">
              <w:t>“</w:t>
            </w:r>
            <w:r w:rsidR="00811E83">
              <w:t>Voor sommige dingen die we van plan waren te doen, moesten we de kikkerweefsels verlichten met UV-licht</w:t>
            </w:r>
            <w:r w:rsidR="00587552">
              <w:t>”</w:t>
            </w:r>
            <w:r w:rsidR="00811E83">
              <w:t xml:space="preserve">, vertelt Faivovich. </w:t>
            </w:r>
            <w:r w:rsidR="00587552">
              <w:t>“</w:t>
            </w:r>
            <w:r w:rsidR="00811E83">
              <w:t>Toen realiseerden we ons dat de hele kikker fluorescerend was.”</w:t>
            </w:r>
          </w:p>
          <w:p w14:paraId="1648EE52" w14:textId="77777777" w:rsidR="00811E83" w:rsidRDefault="00811E83" w:rsidP="00811E83"/>
          <w:p w14:paraId="48D5DAD5" w14:textId="17585B62" w:rsidR="00811E83" w:rsidRDefault="00811E83" w:rsidP="00811E83">
            <w:r>
              <w:lastRenderedPageBreak/>
              <w:t xml:space="preserve">Het </w:t>
            </w:r>
            <w:r w:rsidR="00A17409">
              <w:t xml:space="preserve">biologische nut van de fluorescentie </w:t>
            </w:r>
            <w:r>
              <w:t xml:space="preserve">is grotendeels onbekend en is misschien niet belangrijk om te overleven. Veel dieren kunnen oplichten omdat ze toevallig </w:t>
            </w:r>
            <w:r w:rsidR="00284B59">
              <w:t>veelvoorkomende</w:t>
            </w:r>
            <w:r>
              <w:t xml:space="preserve">, </w:t>
            </w:r>
            <w:r w:rsidR="00284B59">
              <w:t xml:space="preserve">van nature </w:t>
            </w:r>
            <w:r>
              <w:t>fluorescerende moleculen in hun lichaam hebben, niet omdat er een bijzonder voordeel is.</w:t>
            </w:r>
          </w:p>
          <w:p w14:paraId="4F38F6B1" w14:textId="77777777" w:rsidR="00811E83" w:rsidRDefault="00811E83" w:rsidP="00811E83"/>
          <w:p w14:paraId="4DE7C7D5" w14:textId="739DB4AF" w:rsidR="00811E83" w:rsidRDefault="00284B59" w:rsidP="00811E83">
            <w:r>
              <w:t>D</w:t>
            </w:r>
            <w:r w:rsidR="00811E83">
              <w:t xml:space="preserve">e onderzoekers ontdekten dat het blauwgroene licht dat de kikkers afgeven </w:t>
            </w:r>
            <w:r w:rsidR="007F3F9B">
              <w:t>overeenkomt met de kleur licht waar de kikkers het meest gevoelig voor zijn.</w:t>
            </w:r>
            <w:r w:rsidR="00811E83">
              <w:t xml:space="preserve"> </w:t>
            </w:r>
            <w:r w:rsidR="005525A9">
              <w:t>D</w:t>
            </w:r>
            <w:r w:rsidR="00811E83">
              <w:t xml:space="preserve">e fluorescentie </w:t>
            </w:r>
            <w:r w:rsidR="00F27FF3">
              <w:t xml:space="preserve">maakt </w:t>
            </w:r>
            <w:r w:rsidR="00811E83">
              <w:t>de kikkers 30 procent helderder tijdens de schemering en 19 procent helderder tijdens de volle maan. Hoewel het misschien toeval is, is het mogelijk dat de fluorescentie de kikkers 's nachts zichtbaar maakt voor elkaar, wanneer ze het meest actief zijn.</w:t>
            </w:r>
          </w:p>
          <w:p w14:paraId="4FEA1F81" w14:textId="77777777" w:rsidR="00811E83" w:rsidRDefault="00811E83" w:rsidP="00811E83"/>
          <w:p w14:paraId="6FC26712" w14:textId="2D7A47CC" w:rsidR="00811E83" w:rsidRDefault="00DA5538" w:rsidP="00811E83">
            <w:r>
              <w:t>Het zou kunnen dat dit niet de enige oplichtende kikker is. E</w:t>
            </w:r>
            <w:r w:rsidR="00811E83">
              <w:t xml:space="preserve">r </w:t>
            </w:r>
            <w:r>
              <w:t xml:space="preserve">bestaan </w:t>
            </w:r>
            <w:r w:rsidR="00811E83">
              <w:t xml:space="preserve">250 andere boomkikkers met vergelijkbare kenmerken, waaronder een doorschijnende huid, die </w:t>
            </w:r>
            <w:r>
              <w:t xml:space="preserve">de onderzoekers </w:t>
            </w:r>
            <w:r w:rsidR="00811E83">
              <w:t>graag zou</w:t>
            </w:r>
            <w:r>
              <w:t>den</w:t>
            </w:r>
            <w:r w:rsidR="00811E83">
              <w:t xml:space="preserve"> willen onderzoeken. </w:t>
            </w:r>
            <w:r>
              <w:t>“</w:t>
            </w:r>
            <w:r w:rsidR="00811E83">
              <w:t>Ik hoop echt dat andere collega</w:t>
            </w:r>
            <w:r w:rsidR="00A547B9">
              <w:t>’</w:t>
            </w:r>
            <w:r w:rsidR="00811E83">
              <w:t xml:space="preserve">s </w:t>
            </w:r>
            <w:r w:rsidR="00A547B9">
              <w:t xml:space="preserve">ook </w:t>
            </w:r>
            <w:r w:rsidR="00811E83">
              <w:t xml:space="preserve">geïnteresseerd zullen zijn in dit fenomeen en dat ze een UV-zaklamp </w:t>
            </w:r>
            <w:r w:rsidR="00A547B9">
              <w:t>mee het wild in</w:t>
            </w:r>
            <w:r w:rsidR="00884F20">
              <w:t xml:space="preserve"> </w:t>
            </w:r>
            <w:r w:rsidR="00A547B9">
              <w:t>nemen.</w:t>
            </w:r>
            <w:r w:rsidR="00811E83">
              <w:t xml:space="preserve">" zegt </w:t>
            </w:r>
            <w:r w:rsidR="00884F20">
              <w:t>Faivovich</w:t>
            </w:r>
            <w:r w:rsidR="00811E83">
              <w:t>.</w:t>
            </w:r>
          </w:p>
          <w:p w14:paraId="045BBB94" w14:textId="77777777" w:rsidR="00B93301" w:rsidRDefault="00B93301" w:rsidP="00811E83"/>
          <w:p w14:paraId="3BFD8312" w14:textId="0B3200C8" w:rsidR="000B51E8" w:rsidRPr="009E2C31" w:rsidRDefault="00B93301" w:rsidP="00317DEF">
            <w:commentRangeStart w:id="145"/>
            <w:r w:rsidRPr="00884F20">
              <w:rPr>
                <w:sz w:val="18"/>
                <w:szCs w:val="18"/>
              </w:rPr>
              <w:t xml:space="preserve">Vertaalde en bewerkte versie van: </w:t>
            </w:r>
            <w:r w:rsidR="008936B0" w:rsidRPr="00884F20">
              <w:rPr>
                <w:sz w:val="18"/>
                <w:szCs w:val="18"/>
              </w:rPr>
              <w:t xml:space="preserve">Daley, Jason (15 maart 2017). </w:t>
            </w:r>
            <w:r w:rsidR="008936B0" w:rsidRPr="00884F20">
              <w:rPr>
                <w:i/>
                <w:iCs/>
                <w:sz w:val="18"/>
                <w:szCs w:val="18"/>
                <w:lang w:val="en-GB"/>
              </w:rPr>
              <w:t>Researchers Find the First Naturally Fluorescent Frog Species.</w:t>
            </w:r>
            <w:r w:rsidR="008936B0" w:rsidRPr="00884F20">
              <w:rPr>
                <w:sz w:val="18"/>
                <w:szCs w:val="18"/>
                <w:lang w:val="en-GB"/>
              </w:rPr>
              <w:t xml:space="preserve"> </w:t>
            </w:r>
            <w:r w:rsidR="00317DEF" w:rsidRPr="009E2C31">
              <w:rPr>
                <w:sz w:val="18"/>
                <w:szCs w:val="18"/>
              </w:rPr>
              <w:t xml:space="preserve">Smithsonian Magazine. </w:t>
            </w:r>
            <w:hyperlink r:id="rId67" w:history="1">
              <w:r w:rsidR="00317DEF" w:rsidRPr="00884F20">
                <w:rPr>
                  <w:rStyle w:val="Hyperlink"/>
                  <w:sz w:val="18"/>
                  <w:szCs w:val="18"/>
                </w:rPr>
                <w:t>https://www.smithsonianmag.com/smart-news/researchers-find-first-fluorescent-frog-species-180962538/</w:t>
              </w:r>
            </w:hyperlink>
            <w:r w:rsidR="00317DEF" w:rsidRPr="00884F20">
              <w:rPr>
                <w:sz w:val="18"/>
                <w:szCs w:val="18"/>
              </w:rPr>
              <w:t xml:space="preserve"> Geraadpleegd: 14 juni 2024</w:t>
            </w:r>
            <w:commentRangeEnd w:id="145"/>
            <w:r w:rsidR="00875EDB">
              <w:rPr>
                <w:rStyle w:val="CommentReference"/>
              </w:rPr>
              <w:commentReference w:id="145"/>
            </w:r>
          </w:p>
        </w:tc>
      </w:tr>
    </w:tbl>
    <w:p w14:paraId="050130AB" w14:textId="19D9B09D" w:rsidR="00DA7D4E" w:rsidRDefault="00286479" w:rsidP="00286479">
      <w:pPr>
        <w:spacing w:before="240"/>
      </w:pPr>
      <w:r>
        <w:lastRenderedPageBreak/>
        <w:t xml:space="preserve">Het verschijnsel dat dieren fluoresceren wordt </w:t>
      </w:r>
      <w:r w:rsidR="00502593" w:rsidRPr="009E2C31">
        <w:rPr>
          <w:i/>
          <w:iCs/>
        </w:rPr>
        <w:t>bio</w:t>
      </w:r>
      <w:r w:rsidR="00502593">
        <w:t xml:space="preserve">fluorescentie genoemd. </w:t>
      </w:r>
      <w:r>
        <w:t xml:space="preserve">De vraag is of die fluorescentie ergens goed voor is, of dat de stoffen in deze dieren, naast hun </w:t>
      </w:r>
      <w:r w:rsidR="00EC5537">
        <w:t xml:space="preserve">reguliere </w:t>
      </w:r>
      <w:r>
        <w:t>functie,</w:t>
      </w:r>
      <w:r w:rsidR="00957F9E">
        <w:t xml:space="preserve"> toevallig ook blijken te fluoresceren.</w:t>
      </w:r>
      <w:r w:rsidR="00A03970">
        <w:t xml:space="preserve"> </w:t>
      </w:r>
      <w:r w:rsidR="001E320D">
        <w:t>Omdat de</w:t>
      </w:r>
      <w:r w:rsidR="00EC5537">
        <w:t xml:space="preserve"> tropische </w:t>
      </w:r>
      <w:r w:rsidR="001E320D">
        <w:t>boom</w:t>
      </w:r>
      <w:r w:rsidR="00EC5537">
        <w:t xml:space="preserve">kikkers </w:t>
      </w:r>
      <w:r w:rsidR="001E320D">
        <w:t xml:space="preserve">gevoelig zijn voor het uitgezonden </w:t>
      </w:r>
      <w:r w:rsidR="001248C9">
        <w:t>licht, denken de onderzoekers dat het wel een functie zou kunnen hebben. Welke is nog onduidelijk.</w:t>
      </w:r>
    </w:p>
    <w:p w14:paraId="0CE0D857" w14:textId="0F932EA8" w:rsidR="003A3150" w:rsidRDefault="003A3150" w:rsidP="00286479">
      <w:pPr>
        <w:spacing w:before="240"/>
      </w:pPr>
      <w:r>
        <w:t xml:space="preserve">Wetenschappers zijn om meerdere redenen geïnteresseerd in biofluorescentie. Ze willen begrijpen </w:t>
      </w:r>
      <w:r w:rsidR="00BA601A">
        <w:t xml:space="preserve">hoe die dieren kunnen fluoresceren en welke biologische functie het heeft. </w:t>
      </w:r>
      <w:r w:rsidR="00CD6128">
        <w:t xml:space="preserve">De stoffen die in deze dieren fluoresceren zijn ook interessant voor medische toepassingen. Zo </w:t>
      </w:r>
      <w:r w:rsidR="007631C6">
        <w:t xml:space="preserve">wordt </w:t>
      </w:r>
      <w:r w:rsidR="00ED7579">
        <w:t xml:space="preserve">de stof in </w:t>
      </w:r>
      <w:r w:rsidR="007631C6">
        <w:t xml:space="preserve">de </w:t>
      </w:r>
      <w:commentRangeStart w:id="146"/>
      <w:r w:rsidR="007631C6">
        <w:t xml:space="preserve">kristalkwal </w:t>
      </w:r>
      <w:commentRangeEnd w:id="146"/>
      <w:r w:rsidR="00C551A3">
        <w:rPr>
          <w:rStyle w:val="CommentReference"/>
        </w:rPr>
        <w:commentReference w:id="146"/>
      </w:r>
      <w:r w:rsidR="007631C6">
        <w:t>gebruikt om chemische processen in levende organismen zichtbaar te maken</w:t>
      </w:r>
      <w:r w:rsidR="00643D78">
        <w:t xml:space="preserve"> zoals het volgende filmpje laat zien:</w:t>
      </w:r>
    </w:p>
    <w:p w14:paraId="64037980" w14:textId="4104C76D" w:rsidR="00643D78" w:rsidRDefault="00643D78" w:rsidP="00286479">
      <w:pPr>
        <w:spacing w:before="240"/>
      </w:pPr>
      <w:r>
        <w:rPr>
          <w:noProof/>
        </w:rPr>
        <w:drawing>
          <wp:inline distT="0" distB="0" distL="0" distR="0" wp14:anchorId="6F6375A4" wp14:editId="5739496E">
            <wp:extent cx="4572000" cy="3429000"/>
            <wp:effectExtent l="0" t="0" r="0" b="0"/>
            <wp:docPr id="321702956" name="Video 1" descr="Green Fluorescent Protein | What is this Thi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2956" name="Video 1" descr="Green Fluorescent Protein | What is this Thing?!">
                      <a:hlinkClick r:id="rId68"/>
                    </pic:cNvPr>
                    <pic:cNvPicPr/>
                  </pic:nvPicPr>
                  <pic:blipFill>
                    <a:blip r:embed="rId6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d-gUPSVX25U?feature=oembed&quot; frameborder=&quot;0&quot; allow=&quot;accelerometer; autoplay; clipboard-write; encrypted-media; gyroscope; picture-in-picture; web-share&quot; referrerpolicy=&quot;strict-origin-when-cross-origin&quot; allowfullscreen=&quot;&quot; title=&quot;Green Fluorescent Protein | What is this Thing?!&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tbl>
      <w:tblPr>
        <w:tblStyle w:val="Opdracht-achtergrond"/>
        <w:tblW w:w="0" w:type="auto"/>
        <w:tblLook w:val="04A0" w:firstRow="1" w:lastRow="0" w:firstColumn="1" w:lastColumn="0" w:noHBand="0" w:noVBand="1"/>
      </w:tblPr>
      <w:tblGrid>
        <w:gridCol w:w="9016"/>
      </w:tblGrid>
      <w:tr w:rsidR="00191E6A" w14:paraId="161506B2" w14:textId="77777777" w:rsidTr="00191E6A">
        <w:tc>
          <w:tcPr>
            <w:tcW w:w="9016" w:type="dxa"/>
          </w:tcPr>
          <w:p w14:paraId="3381D834" w14:textId="77777777" w:rsidR="00191E6A" w:rsidRDefault="00191E6A" w:rsidP="00FA60EA">
            <w:pPr>
              <w:pStyle w:val="Heading3"/>
            </w:pPr>
            <w:bookmarkStart w:id="147" w:name="_Toc162000895"/>
            <w:commentRangeStart w:id="148"/>
            <w:r>
              <w:lastRenderedPageBreak/>
              <w:t>Practicum: olijfolie</w:t>
            </w:r>
            <w:bookmarkEnd w:id="147"/>
            <w:commentRangeEnd w:id="148"/>
            <w:r w:rsidR="005E0B6E">
              <w:rPr>
                <w:rStyle w:val="CommentReference"/>
                <w:rFonts w:asciiTheme="minorHAnsi" w:eastAsiaTheme="minorHAnsi" w:hAnsiTheme="minorHAnsi" w:cstheme="minorBidi"/>
                <w:color w:val="auto"/>
              </w:rPr>
              <w:commentReference w:id="148"/>
            </w:r>
          </w:p>
          <w:p w14:paraId="3C9A130A" w14:textId="77777777" w:rsidR="00A81999" w:rsidRDefault="006922CC" w:rsidP="00191E6A">
            <w:r>
              <w:t xml:space="preserve">Olijfolie </w:t>
            </w:r>
            <w:r w:rsidR="004A1EBD">
              <w:t xml:space="preserve">wordt gemaakt door olijven te persen. De duurste en vaak lekkerste olijfolie komt uit de eerste persing: </w:t>
            </w:r>
            <w:r w:rsidR="004A1EBD" w:rsidRPr="00E25BE1">
              <w:rPr>
                <w:i/>
                <w:iCs/>
              </w:rPr>
              <w:t>extr</w:t>
            </w:r>
            <w:r w:rsidR="00E25BE1" w:rsidRPr="00E25BE1">
              <w:rPr>
                <w:i/>
                <w:iCs/>
              </w:rPr>
              <w:t>a vierge</w:t>
            </w:r>
            <w:r w:rsidR="00E25BE1">
              <w:t xml:space="preserve"> olijfolie. Deze olijfolie bevat bladgroen en </w:t>
            </w:r>
            <w:r w:rsidR="003B3201">
              <w:t xml:space="preserve">dat bladgroen </w:t>
            </w:r>
            <w:r w:rsidR="00E25BE1">
              <w:t>fluoresceert.</w:t>
            </w:r>
            <w:r w:rsidR="00DF4D0A">
              <w:t xml:space="preserve"> Olijfolie van latere persingen fluoresceert minder of helemaal niet.</w:t>
            </w:r>
            <w:r w:rsidR="00BD7A47">
              <w:t xml:space="preserve"> Dankzij fluorescentie kunnen inspecteurs controleren of </w:t>
            </w:r>
            <w:r w:rsidR="00A81999">
              <w:t xml:space="preserve">goedkope olijfolie van latere persingen niet verkocht wordt als dure extra vierge olijfolie. </w:t>
            </w:r>
          </w:p>
          <w:p w14:paraId="4F57F60A" w14:textId="25243497" w:rsidR="00191E6A" w:rsidRDefault="00CD7816" w:rsidP="00191E6A">
            <w:r>
              <w:t xml:space="preserve">In dit practicum onderzoek </w:t>
            </w:r>
            <w:r w:rsidR="005D168B">
              <w:t xml:space="preserve">je </w:t>
            </w:r>
            <w:r w:rsidR="00305716">
              <w:t xml:space="preserve">met behulp van extra vierge olijfolie </w:t>
            </w:r>
            <w:r w:rsidR="005D168B">
              <w:t xml:space="preserve">wat er bij </w:t>
            </w:r>
            <w:r w:rsidR="00E51028">
              <w:t xml:space="preserve">fluorescentie </w:t>
            </w:r>
            <w:r w:rsidR="005D168B">
              <w:t>met het licht gebeurt</w:t>
            </w:r>
            <w:r w:rsidR="00E51028">
              <w:t>.</w:t>
            </w:r>
          </w:p>
          <w:p w14:paraId="7FF73C62" w14:textId="77777777" w:rsidR="00E51028" w:rsidRDefault="00E51028" w:rsidP="00191E6A"/>
          <w:p w14:paraId="2D7B76EC" w14:textId="745CFD9B" w:rsidR="00E51028" w:rsidRDefault="00E51028" w:rsidP="00191E6A">
            <w:r>
              <w:t>Benodigdheden:</w:t>
            </w:r>
          </w:p>
          <w:p w14:paraId="03339AF2" w14:textId="17977999" w:rsidR="00E51028" w:rsidRDefault="00EF5DFB" w:rsidP="00E51028">
            <w:pPr>
              <w:pStyle w:val="ListParagraph"/>
              <w:numPr>
                <w:ilvl w:val="0"/>
                <w:numId w:val="39"/>
              </w:numPr>
            </w:pPr>
            <w:r>
              <w:t>F</w:t>
            </w:r>
            <w:r w:rsidR="00AE5738">
              <w:t>le</w:t>
            </w:r>
            <w:r>
              <w:t>sje met olijfolie (extra vierge),</w:t>
            </w:r>
          </w:p>
          <w:p w14:paraId="5B9CA05A" w14:textId="336423F2" w:rsidR="00EF5DFB" w:rsidRDefault="00EF5DFB" w:rsidP="00E51028">
            <w:pPr>
              <w:pStyle w:val="ListParagraph"/>
              <w:numPr>
                <w:ilvl w:val="0"/>
                <w:numId w:val="39"/>
              </w:numPr>
            </w:pPr>
            <w:r>
              <w:t>Twee flesjes met water,</w:t>
            </w:r>
          </w:p>
          <w:p w14:paraId="600147D6" w14:textId="6354A112" w:rsidR="00EF5DFB" w:rsidRDefault="00FF291E" w:rsidP="00E51028">
            <w:pPr>
              <w:pStyle w:val="ListParagraph"/>
              <w:numPr>
                <w:ilvl w:val="0"/>
                <w:numId w:val="39"/>
              </w:numPr>
            </w:pPr>
            <w:r>
              <w:t>Rode laserpen</w:t>
            </w:r>
            <w:r w:rsidR="00936471">
              <w:t>,</w:t>
            </w:r>
          </w:p>
          <w:p w14:paraId="1B29DE77" w14:textId="17F32230" w:rsidR="00FF291E" w:rsidRDefault="0021492A" w:rsidP="00E51028">
            <w:pPr>
              <w:pStyle w:val="ListParagraph"/>
              <w:numPr>
                <w:ilvl w:val="0"/>
                <w:numId w:val="39"/>
              </w:numPr>
            </w:pPr>
            <w:r>
              <w:t>Groene laserpen</w:t>
            </w:r>
            <w:r w:rsidR="00936471">
              <w:t>,</w:t>
            </w:r>
          </w:p>
          <w:p w14:paraId="3214F560" w14:textId="70DDB53F" w:rsidR="00936471" w:rsidRDefault="00936471" w:rsidP="00E51028">
            <w:pPr>
              <w:pStyle w:val="ListParagraph"/>
              <w:numPr>
                <w:ilvl w:val="0"/>
                <w:numId w:val="39"/>
              </w:numPr>
            </w:pPr>
            <w:r>
              <w:t>Plantenspuit met water,</w:t>
            </w:r>
          </w:p>
          <w:p w14:paraId="38251D56" w14:textId="1DB4B8B6" w:rsidR="00936471" w:rsidRDefault="007D4ADF" w:rsidP="00E51028">
            <w:pPr>
              <w:pStyle w:val="ListParagraph"/>
              <w:numPr>
                <w:ilvl w:val="0"/>
                <w:numId w:val="39"/>
              </w:numPr>
            </w:pPr>
            <w:r>
              <w:t>Witte muur of vel wit papier</w:t>
            </w:r>
          </w:p>
          <w:p w14:paraId="389A1419" w14:textId="77777777" w:rsidR="00176698" w:rsidRDefault="00176698" w:rsidP="00176698"/>
          <w:p w14:paraId="0DBEBAD2" w14:textId="021FEC13" w:rsidR="00176698" w:rsidRDefault="00176698" w:rsidP="00176698">
            <w:r w:rsidRPr="001C1AD5">
              <w:rPr>
                <w:b/>
                <w:bCs/>
              </w:rPr>
              <w:t>Veiligheid</w:t>
            </w:r>
            <w:r>
              <w:t>: Schijn nooit met een laser</w:t>
            </w:r>
            <w:r w:rsidR="00FF10E9">
              <w:t xml:space="preserve"> in iemands oog. Voorkom ook dat reflecties van het laserlicht in een oog terecht kan komen.</w:t>
            </w:r>
          </w:p>
          <w:p w14:paraId="5A80D3F0" w14:textId="77777777" w:rsidR="007D4ADF" w:rsidRDefault="007D4ADF" w:rsidP="007D4ADF"/>
          <w:p w14:paraId="36EFBFE7" w14:textId="64F2937B" w:rsidR="007D4ADF" w:rsidRDefault="007D4ADF" w:rsidP="007D4ADF">
            <w:r>
              <w:t>Uitvoering:</w:t>
            </w:r>
          </w:p>
          <w:p w14:paraId="1CB38009" w14:textId="77777777" w:rsidR="00154F90" w:rsidRDefault="00CE791F" w:rsidP="00CE791F">
            <w:pPr>
              <w:pStyle w:val="ListParagraph"/>
              <w:numPr>
                <w:ilvl w:val="0"/>
                <w:numId w:val="40"/>
              </w:numPr>
            </w:pPr>
            <w:r>
              <w:t>Schijn met de rode laserpen op de muur: kun je de lichtstraal zelf zien? Waarom wel, waarom niet?</w:t>
            </w:r>
            <w:r w:rsidR="00154F90">
              <w:t xml:space="preserve"> </w:t>
            </w:r>
          </w:p>
          <w:p w14:paraId="7B900308" w14:textId="256E10F8" w:rsidR="007D4ADF" w:rsidRDefault="00154F90" w:rsidP="00CE791F">
            <w:pPr>
              <w:pStyle w:val="ListParagraph"/>
              <w:numPr>
                <w:ilvl w:val="0"/>
                <w:numId w:val="40"/>
              </w:numPr>
            </w:pPr>
            <w:r>
              <w:t xml:space="preserve">Vernevel in het pad van </w:t>
            </w:r>
            <w:r w:rsidR="00A84205">
              <w:t>de laserstraal</w:t>
            </w:r>
            <w:r>
              <w:t xml:space="preserve"> water met de plantenspuit. </w:t>
            </w:r>
            <w:r w:rsidR="008D6A19">
              <w:t>Bespreek met elkaar wat je waarneemt en of je nu de laserstraal zelf ziet.</w:t>
            </w:r>
          </w:p>
          <w:p w14:paraId="0255FE1A" w14:textId="77777777" w:rsidR="006D3106" w:rsidRDefault="00AF1707" w:rsidP="00CE791F">
            <w:pPr>
              <w:pStyle w:val="ListParagraph"/>
              <w:numPr>
                <w:ilvl w:val="0"/>
                <w:numId w:val="40"/>
              </w:numPr>
            </w:pPr>
            <w:r>
              <w:t>Plaats in de volgende volgorde</w:t>
            </w:r>
            <w:r w:rsidR="004775F2">
              <w:t xml:space="preserve"> tegen elkaar</w:t>
            </w:r>
            <w:r>
              <w:t xml:space="preserve">: flesje met water, flesje olijfolie, flesje water. </w:t>
            </w:r>
          </w:p>
          <w:p w14:paraId="3C4FE89E" w14:textId="11659D73" w:rsidR="008D6A19" w:rsidRDefault="00B31CD3" w:rsidP="00CE791F">
            <w:pPr>
              <w:pStyle w:val="ListParagraph"/>
              <w:numPr>
                <w:ilvl w:val="0"/>
                <w:numId w:val="40"/>
              </w:numPr>
            </w:pPr>
            <w:r>
              <w:t xml:space="preserve">Schijn met de </w:t>
            </w:r>
            <w:r w:rsidRPr="00DA18C1">
              <w:rPr>
                <w:u w:val="single"/>
              </w:rPr>
              <w:t>rode</w:t>
            </w:r>
            <w:r>
              <w:t xml:space="preserve"> laserpen door de drie flesjes. </w:t>
            </w:r>
            <w:r w:rsidR="00C42B63">
              <w:t>Beschrijf je waarnemingen.</w:t>
            </w:r>
          </w:p>
          <w:p w14:paraId="131D8D44" w14:textId="0F2D6E2C" w:rsidR="00DA18C1" w:rsidRDefault="00DA18C1" w:rsidP="00CE791F">
            <w:pPr>
              <w:pStyle w:val="ListParagraph"/>
              <w:numPr>
                <w:ilvl w:val="0"/>
                <w:numId w:val="40"/>
              </w:numPr>
            </w:pPr>
            <w:r>
              <w:t xml:space="preserve">Schijn met de </w:t>
            </w:r>
            <w:r w:rsidRPr="00DA18C1">
              <w:rPr>
                <w:u w:val="single"/>
              </w:rPr>
              <w:t>groene</w:t>
            </w:r>
            <w:r>
              <w:t xml:space="preserve"> laserpen door de drie flesjes. Beschrijf je waarnemingen.</w:t>
            </w:r>
          </w:p>
          <w:p w14:paraId="10C18CF6" w14:textId="77777777" w:rsidR="00AB5BCF" w:rsidRDefault="00AB5BCF" w:rsidP="00AB5BCF"/>
          <w:p w14:paraId="3E28329D" w14:textId="2D079F7C" w:rsidR="00AB5BCF" w:rsidRDefault="00AB5BCF" w:rsidP="00AB5BCF">
            <w:r>
              <w:t xml:space="preserve">Er zijn (minstens) twee verklaringen voor wat je in stap </w:t>
            </w:r>
            <w:r w:rsidR="006D3106">
              <w:t>5</w:t>
            </w:r>
            <w:r>
              <w:t xml:space="preserve"> waarneemt:</w:t>
            </w:r>
          </w:p>
          <w:p w14:paraId="15C36FB4" w14:textId="73AA1729" w:rsidR="00786D85" w:rsidRDefault="00786D85" w:rsidP="00AB5BCF">
            <w:pPr>
              <w:pStyle w:val="ListParagraph"/>
              <w:numPr>
                <w:ilvl w:val="0"/>
                <w:numId w:val="41"/>
              </w:numPr>
            </w:pPr>
            <w:r>
              <w:t>Groen licht wordt in de extra vierge olijfolie rood/oranje</w:t>
            </w:r>
            <w:r w:rsidR="00327914">
              <w:t xml:space="preserve">. Het rood/oranje licht wordt </w:t>
            </w:r>
            <w:r w:rsidR="00BF094D">
              <w:t xml:space="preserve">in het water </w:t>
            </w:r>
            <w:r>
              <w:t>weer groen.</w:t>
            </w:r>
          </w:p>
          <w:p w14:paraId="53CA9FAE" w14:textId="69A0D60B" w:rsidR="00AB5BCF" w:rsidRDefault="00786D85" w:rsidP="00AB5BCF">
            <w:pPr>
              <w:pStyle w:val="ListParagraph"/>
              <w:numPr>
                <w:ilvl w:val="0"/>
                <w:numId w:val="41"/>
              </w:numPr>
            </w:pPr>
            <w:r>
              <w:t xml:space="preserve">Een </w:t>
            </w:r>
            <w:r w:rsidRPr="00BF094D">
              <w:rPr>
                <w:u w:val="single"/>
              </w:rPr>
              <w:t>deel van</w:t>
            </w:r>
            <w:r>
              <w:t xml:space="preserve"> het groene  </w:t>
            </w:r>
            <w:r w:rsidR="00BF094D">
              <w:t>licht wordt in de extra vierge olijfolie rood/oranje en een deel gaat ongestoord verder als groen licht.</w:t>
            </w:r>
          </w:p>
          <w:p w14:paraId="42F87ADF" w14:textId="77777777" w:rsidR="00BF094D" w:rsidRDefault="00BF094D" w:rsidP="00BF094D"/>
          <w:p w14:paraId="34E6D6F8" w14:textId="77777777" w:rsidR="005F7288" w:rsidRDefault="005F7288" w:rsidP="00F96D8F">
            <w:pPr>
              <w:pStyle w:val="ListParagraph"/>
              <w:numPr>
                <w:ilvl w:val="0"/>
                <w:numId w:val="40"/>
              </w:numPr>
            </w:pPr>
            <w:r>
              <w:t>Leg uit dat beide verklaringen met de waarnemingen overeen lijken te komen.</w:t>
            </w:r>
          </w:p>
          <w:p w14:paraId="78A8330A" w14:textId="77768D40" w:rsidR="007D2238" w:rsidRDefault="000C188C" w:rsidP="00F96D8F">
            <w:pPr>
              <w:pStyle w:val="ListParagraph"/>
              <w:numPr>
                <w:ilvl w:val="0"/>
                <w:numId w:val="40"/>
              </w:numPr>
            </w:pPr>
            <w:r>
              <w:t>Leg uit dat verklaring B beter overeenkomt met je waarnemingen in stap 1 en 2</w:t>
            </w:r>
            <w:r w:rsidR="00974F24">
              <w:t>.</w:t>
            </w:r>
          </w:p>
          <w:p w14:paraId="63F647A9" w14:textId="20405317" w:rsidR="000C188C" w:rsidRDefault="000C188C" w:rsidP="00F96D8F">
            <w:pPr>
              <w:pStyle w:val="ListParagraph"/>
              <w:numPr>
                <w:ilvl w:val="0"/>
                <w:numId w:val="40"/>
              </w:numPr>
            </w:pPr>
            <w:r>
              <w:t>Bedenk met elkaar welke proef je zou kunnen doen om verklaring A te controleren.</w:t>
            </w:r>
          </w:p>
          <w:p w14:paraId="77AF2B17" w14:textId="34C07F3C" w:rsidR="00F96D8F" w:rsidRDefault="00F96D8F" w:rsidP="00055B8B"/>
        </w:tc>
      </w:tr>
    </w:tbl>
    <w:p w14:paraId="54A3B0C8" w14:textId="7669655A" w:rsidR="00E77AE6" w:rsidRDefault="00E77AE6" w:rsidP="00910E4D">
      <w:pPr>
        <w:pStyle w:val="NoSpacing"/>
      </w:pPr>
    </w:p>
    <w:p w14:paraId="37D7BD70" w14:textId="4F82238F" w:rsidR="003314FE" w:rsidRDefault="007F52DA" w:rsidP="007F52DA">
      <w:pPr>
        <w:pStyle w:val="Heading2"/>
      </w:pPr>
      <w:bookmarkStart w:id="149" w:name="_Toc165031839"/>
      <w:r>
        <w:t>Fluorescentie</w:t>
      </w:r>
      <w:bookmarkEnd w:id="149"/>
    </w:p>
    <w:p w14:paraId="5DDE755E" w14:textId="6E7AF505" w:rsidR="007F52DA" w:rsidRDefault="007F52DA" w:rsidP="007F52DA">
      <w:r>
        <w:t xml:space="preserve">Bij fluorescentie wordt </w:t>
      </w:r>
      <w:commentRangeStart w:id="150"/>
      <w:r>
        <w:t xml:space="preserve">een foton met voldoende energie </w:t>
      </w:r>
      <w:r w:rsidR="00CE70A2">
        <w:t>geabsorbeerd</w:t>
      </w:r>
      <w:r>
        <w:t xml:space="preserve"> </w:t>
      </w:r>
      <w:commentRangeEnd w:id="150"/>
      <w:r w:rsidR="00F525CD">
        <w:rPr>
          <w:rStyle w:val="CommentReference"/>
        </w:rPr>
        <w:commentReference w:id="150"/>
      </w:r>
      <w:r>
        <w:t xml:space="preserve">door een </w:t>
      </w:r>
      <w:r w:rsidR="00C06A79">
        <w:t>molecuul</w:t>
      </w:r>
      <w:r w:rsidR="00C52944">
        <w:t>:</w:t>
      </w:r>
      <w:r w:rsidR="00EA2F8C">
        <w:t xml:space="preserve"> </w:t>
      </w:r>
      <w:r w:rsidR="00C52944">
        <w:t xml:space="preserve">het </w:t>
      </w:r>
      <w:r w:rsidR="00936437">
        <w:t xml:space="preserve">foton verdwijnt en de energie van het foton </w:t>
      </w:r>
      <w:r w:rsidR="00C52944">
        <w:t xml:space="preserve">is </w:t>
      </w:r>
      <w:r w:rsidR="00936437">
        <w:t>in het molecuul opgenomen. Het</w:t>
      </w:r>
      <w:r w:rsidR="00EA2F8C">
        <w:t xml:space="preserve"> molecuul komt da</w:t>
      </w:r>
      <w:r w:rsidR="00936437">
        <w:t>ardoor</w:t>
      </w:r>
      <w:r w:rsidR="00EA2F8C">
        <w:t xml:space="preserve"> in een toestand</w:t>
      </w:r>
      <w:r w:rsidR="006D51F4">
        <w:t xml:space="preserve"> met meer energie</w:t>
      </w:r>
      <w:r w:rsidR="00CA1F90">
        <w:t>, ofwel een hogere energietoestand.</w:t>
      </w:r>
      <w:r w:rsidR="00EA2F8C">
        <w:t xml:space="preserve"> Een deel van de energie gaat verloren aan </w:t>
      </w:r>
      <w:commentRangeStart w:id="151"/>
      <w:r w:rsidR="00EA2F8C">
        <w:t>warmte of trillingen</w:t>
      </w:r>
      <w:commentRangeEnd w:id="151"/>
      <w:r w:rsidR="00933FCB">
        <w:rPr>
          <w:rStyle w:val="CommentReference"/>
        </w:rPr>
        <w:commentReference w:id="151"/>
      </w:r>
      <w:r w:rsidR="00EA2F8C">
        <w:t xml:space="preserve"> in het molecuul</w:t>
      </w:r>
      <w:r w:rsidR="00BA7C20">
        <w:t xml:space="preserve"> en vervolgens zendt het molecuul de rest van de energie uit in de vorm van een foton met een energie kleiner dan de energie van het foton dat het proces in gang zette. In een formule:</w:t>
      </w:r>
    </w:p>
    <w:p w14:paraId="783CA8E0" w14:textId="43CA07C6" w:rsidR="00BA7C20" w:rsidRPr="007F52DA" w:rsidRDefault="00000000" w:rsidP="007F52DA">
      <m:oMath>
        <m:sSub>
          <m:sSubPr>
            <m:ctrlPr>
              <w:rPr>
                <w:rFonts w:ascii="Cambria Math" w:hAnsi="Cambria Math"/>
                <w:i/>
              </w:rPr>
            </m:ctrlPr>
          </m:sSubPr>
          <m:e>
            <m:r>
              <w:rPr>
                <w:rFonts w:ascii="Cambria Math" w:hAnsi="Cambria Math"/>
              </w:rPr>
              <m:t>E</m:t>
            </m:r>
          </m:e>
          <m:sub>
            <m:r>
              <m:rPr>
                <m:nor/>
              </m:rPr>
              <w:rPr>
                <w:rFonts w:ascii="Cambria Math" w:hAnsi="Cambria Math"/>
              </w:rPr>
              <m:t>f,in</m:t>
            </m:r>
          </m:sub>
        </m:sSub>
        <m:r>
          <w:rPr>
            <w:rFonts w:ascii="Cambria Math" w:hAnsi="Cambria Math"/>
          </w:rPr>
          <m:t>=</m:t>
        </m:r>
        <m:sSub>
          <m:sSubPr>
            <m:ctrlPr>
              <w:rPr>
                <w:rFonts w:ascii="Cambria Math" w:hAnsi="Cambria Math"/>
                <w:i/>
              </w:rPr>
            </m:ctrlPr>
          </m:sSubPr>
          <m:e>
            <m:r>
              <w:rPr>
                <w:rFonts w:ascii="Cambria Math" w:hAnsi="Cambria Math"/>
              </w:rPr>
              <m:t>E</m:t>
            </m:r>
          </m:e>
          <m:sub>
            <m:r>
              <m:rPr>
                <m:nor/>
              </m:rPr>
              <w:rPr>
                <w:rFonts w:ascii="Cambria Math" w:hAnsi="Cambria Math"/>
              </w:rPr>
              <m:t>f,uit</m:t>
            </m:r>
          </m:sub>
        </m:sSub>
        <m:r>
          <w:rPr>
            <w:rFonts w:ascii="Cambria Math" w:hAnsi="Cambria Math"/>
          </w:rPr>
          <m:t>+Q</m:t>
        </m:r>
      </m:oMath>
      <w:r w:rsidR="000D1573">
        <w:t xml:space="preserve"> </w:t>
      </w:r>
    </w:p>
    <w:p w14:paraId="34AAB727" w14:textId="0CC4AF83" w:rsidR="00C64AAF" w:rsidRDefault="00A16BB8" w:rsidP="00286479">
      <w:pPr>
        <w:spacing w:before="240"/>
        <w:rPr>
          <w:rFonts w:eastAsiaTheme="minorEastAsia"/>
        </w:rPr>
      </w:pPr>
      <w:r>
        <w:lastRenderedPageBreak/>
        <w:t xml:space="preserve">Waarbij </w:t>
      </w:r>
      <m:oMath>
        <m:r>
          <w:rPr>
            <w:rFonts w:ascii="Cambria Math" w:hAnsi="Cambria Math"/>
          </w:rPr>
          <m:t>Q</m:t>
        </m:r>
      </m:oMath>
      <w:r>
        <w:rPr>
          <w:rFonts w:eastAsiaTheme="minorEastAsia"/>
        </w:rPr>
        <w:t xml:space="preserve"> de warmte </w:t>
      </w:r>
      <w:r w:rsidR="00CF6F93">
        <w:rPr>
          <w:rFonts w:eastAsiaTheme="minorEastAsia"/>
        </w:rPr>
        <w:t>is</w:t>
      </w:r>
      <w:r>
        <w:rPr>
          <w:rFonts w:eastAsiaTheme="minorEastAsia"/>
        </w:rPr>
        <w:t xml:space="preserve"> die bij het proces ontstaat. </w:t>
      </w:r>
      <w:r w:rsidR="00BA4902">
        <w:rPr>
          <w:rFonts w:eastAsiaTheme="minorEastAsia"/>
        </w:rPr>
        <w:t xml:space="preserve">Wat deze </w:t>
      </w:r>
      <w:r w:rsidR="00F01BF4">
        <w:rPr>
          <w:rFonts w:eastAsiaTheme="minorEastAsia"/>
        </w:rPr>
        <w:t xml:space="preserve">vergelijking </w:t>
      </w:r>
      <w:r w:rsidR="00BA4902">
        <w:rPr>
          <w:rFonts w:eastAsiaTheme="minorEastAsia"/>
        </w:rPr>
        <w:t xml:space="preserve">ook uitdrukt: energie is behouden. </w:t>
      </w:r>
      <w:r w:rsidR="001C1202">
        <w:rPr>
          <w:rFonts w:eastAsiaTheme="minorEastAsia"/>
        </w:rPr>
        <w:t xml:space="preserve">Met andere woorden, de wet van behoud van energie houdt in dat de totale energie in een gesloten systeem op elk moment gelijk is. </w:t>
      </w:r>
      <w:r w:rsidR="008C7ECE">
        <w:rPr>
          <w:rFonts w:eastAsiaTheme="minorEastAsia"/>
        </w:rPr>
        <w:t>Je zult deze wet nog vaker tegenkomen in deze module.</w:t>
      </w:r>
    </w:p>
    <w:p w14:paraId="6FD8EC05" w14:textId="39F87530" w:rsidR="00C77373" w:rsidRDefault="00C77373" w:rsidP="00286479">
      <w:pPr>
        <w:spacing w:before="240"/>
        <w:rPr>
          <w:rFonts w:eastAsiaTheme="minorEastAsia"/>
        </w:rPr>
      </w:pPr>
      <w:commentRangeStart w:id="152"/>
      <w:r>
        <w:rPr>
          <w:rFonts w:eastAsiaTheme="minorEastAsia"/>
        </w:rPr>
        <w:t xml:space="preserve">Je kunt dit proces ook grafisch weergeven in een energiediagram </w:t>
      </w:r>
      <w:commentRangeEnd w:id="152"/>
      <w:r w:rsidR="00FA2693">
        <w:rPr>
          <w:rStyle w:val="CommentReference"/>
        </w:rPr>
        <w:commentReference w:id="152"/>
      </w:r>
      <w:r>
        <w:rPr>
          <w:rFonts w:eastAsiaTheme="minorEastAsia"/>
        </w:rPr>
        <w:t>(figuur 3.1).</w:t>
      </w:r>
      <w:r w:rsidR="00B4432C">
        <w:rPr>
          <w:rFonts w:eastAsiaTheme="minorEastAsia"/>
        </w:rPr>
        <w:t xml:space="preserve"> Verticaal staat de energie uitgezet. </w:t>
      </w:r>
      <w:r w:rsidR="00061119">
        <w:rPr>
          <w:rFonts w:eastAsiaTheme="minorEastAsia"/>
        </w:rPr>
        <w:t>Het pijltje omhoog staat voor de energiesprong in het molecuul door het opnemen van een foton</w:t>
      </w:r>
      <w:r w:rsidR="00CF6F93">
        <w:rPr>
          <w:rFonts w:eastAsiaTheme="minorEastAsia"/>
        </w:rPr>
        <w:t xml:space="preserve"> (</w:t>
      </w:r>
      <m:oMath>
        <m:sSub>
          <m:sSubPr>
            <m:ctrlPr>
              <w:rPr>
                <w:rFonts w:ascii="Cambria Math" w:hAnsi="Cambria Math"/>
                <w:i/>
              </w:rPr>
            </m:ctrlPr>
          </m:sSubPr>
          <m:e>
            <m:r>
              <w:rPr>
                <w:rFonts w:ascii="Cambria Math" w:hAnsi="Cambria Math"/>
              </w:rPr>
              <m:t>E</m:t>
            </m:r>
          </m:e>
          <m:sub>
            <m:r>
              <m:rPr>
                <m:nor/>
              </m:rPr>
              <w:rPr>
                <w:rFonts w:ascii="Cambria Math" w:hAnsi="Cambria Math"/>
              </w:rPr>
              <m:t>f,in</m:t>
            </m:r>
          </m:sub>
        </m:sSub>
      </m:oMath>
      <w:r w:rsidR="00CF6F93">
        <w:rPr>
          <w:rFonts w:eastAsiaTheme="minorEastAsia"/>
        </w:rPr>
        <w:t>)</w:t>
      </w:r>
      <w:r w:rsidR="00061119">
        <w:rPr>
          <w:rFonts w:eastAsiaTheme="minorEastAsia"/>
        </w:rPr>
        <w:t xml:space="preserve">. Het </w:t>
      </w:r>
      <w:r w:rsidR="008F6539">
        <w:rPr>
          <w:rFonts w:eastAsiaTheme="minorEastAsia"/>
        </w:rPr>
        <w:t xml:space="preserve">slingerende </w:t>
      </w:r>
      <w:r w:rsidR="00061119">
        <w:rPr>
          <w:rFonts w:eastAsiaTheme="minorEastAsia"/>
        </w:rPr>
        <w:t xml:space="preserve">pijltje omlaag </w:t>
      </w:r>
      <w:r w:rsidR="008F6539">
        <w:rPr>
          <w:rFonts w:eastAsiaTheme="minorEastAsia"/>
        </w:rPr>
        <w:t>staat voor de warmte die ontstaat</w:t>
      </w:r>
      <w:r w:rsidR="00CF6F93">
        <w:rPr>
          <w:rFonts w:eastAsiaTheme="minorEastAsia"/>
        </w:rPr>
        <w:t xml:space="preserve"> (</w:t>
      </w:r>
      <m:oMath>
        <m:r>
          <w:rPr>
            <w:rFonts w:ascii="Cambria Math" w:hAnsi="Cambria Math"/>
          </w:rPr>
          <m:t>Q</m:t>
        </m:r>
      </m:oMath>
      <w:r w:rsidR="00CF6F93">
        <w:rPr>
          <w:rFonts w:eastAsiaTheme="minorEastAsia"/>
        </w:rPr>
        <w:t>)</w:t>
      </w:r>
      <w:r w:rsidR="008F6539">
        <w:rPr>
          <w:rFonts w:eastAsiaTheme="minorEastAsia"/>
        </w:rPr>
        <w:t xml:space="preserve">. Het pijltje omlaag </w:t>
      </w:r>
      <w:r w:rsidR="00741E45">
        <w:rPr>
          <w:rFonts w:eastAsiaTheme="minorEastAsia"/>
        </w:rPr>
        <w:t xml:space="preserve">is </w:t>
      </w:r>
      <w:r w:rsidR="008F6539">
        <w:rPr>
          <w:rFonts w:eastAsiaTheme="minorEastAsia"/>
        </w:rPr>
        <w:t xml:space="preserve">de energiesprong </w:t>
      </w:r>
      <w:r w:rsidR="00741E45">
        <w:rPr>
          <w:rFonts w:eastAsiaTheme="minorEastAsia"/>
        </w:rPr>
        <w:t xml:space="preserve">die </w:t>
      </w:r>
      <w:r w:rsidR="008F6539">
        <w:rPr>
          <w:rFonts w:eastAsiaTheme="minorEastAsia"/>
        </w:rPr>
        <w:t xml:space="preserve">het molecuul </w:t>
      </w:r>
      <w:r w:rsidR="00741E45">
        <w:rPr>
          <w:rFonts w:eastAsiaTheme="minorEastAsia"/>
        </w:rPr>
        <w:t xml:space="preserve">maakt </w:t>
      </w:r>
      <w:r w:rsidR="008F6539">
        <w:rPr>
          <w:rFonts w:eastAsiaTheme="minorEastAsia"/>
        </w:rPr>
        <w:t>bij het uitzenden van een foton</w:t>
      </w:r>
      <w:r w:rsidR="00CF6F93">
        <w:rPr>
          <w:rFonts w:eastAsiaTheme="minorEastAsia"/>
        </w:rPr>
        <w:t xml:space="preserve"> (</w:t>
      </w:r>
      <m:oMath>
        <m:sSub>
          <m:sSubPr>
            <m:ctrlPr>
              <w:rPr>
                <w:rFonts w:ascii="Cambria Math" w:hAnsi="Cambria Math"/>
                <w:i/>
              </w:rPr>
            </m:ctrlPr>
          </m:sSubPr>
          <m:e>
            <m:r>
              <w:rPr>
                <w:rFonts w:ascii="Cambria Math" w:hAnsi="Cambria Math"/>
              </w:rPr>
              <m:t>E</m:t>
            </m:r>
          </m:e>
          <m:sub>
            <m:r>
              <m:rPr>
                <m:nor/>
              </m:rPr>
              <w:rPr>
                <w:rFonts w:ascii="Cambria Math" w:hAnsi="Cambria Math"/>
              </w:rPr>
              <m:t>f,uit</m:t>
            </m:r>
          </m:sub>
        </m:sSub>
      </m:oMath>
      <w:r w:rsidR="00CF6F93">
        <w:rPr>
          <w:rFonts w:eastAsiaTheme="minorEastAsia"/>
        </w:rPr>
        <w:t>)</w:t>
      </w:r>
      <w:r w:rsidR="008F6539">
        <w:rPr>
          <w:rFonts w:eastAsiaTheme="minorEastAsia"/>
        </w:rPr>
        <w:t xml:space="preserve">. </w:t>
      </w:r>
      <w:r w:rsidR="00741E45">
        <w:rPr>
          <w:rFonts w:eastAsiaTheme="minorEastAsia"/>
        </w:rPr>
        <w:t>H</w:t>
      </w:r>
      <w:r w:rsidR="008F6539">
        <w:rPr>
          <w:rFonts w:eastAsiaTheme="minorEastAsia"/>
        </w:rPr>
        <w:t xml:space="preserve">et pijltje omlaag </w:t>
      </w:r>
      <w:r w:rsidR="00741E45">
        <w:rPr>
          <w:rFonts w:eastAsiaTheme="minorEastAsia"/>
        </w:rPr>
        <w:t xml:space="preserve">is </w:t>
      </w:r>
      <w:r w:rsidR="008F6539">
        <w:rPr>
          <w:rFonts w:eastAsiaTheme="minorEastAsia"/>
        </w:rPr>
        <w:t>korter dan het pijltje omhoog: het foton dat wordt uitgezonden heeft minder energie dan het foton dat wordt geabsorbeerd.</w:t>
      </w:r>
    </w:p>
    <w:p w14:paraId="1F5CCB97" w14:textId="4495E953" w:rsidR="00C77373" w:rsidRDefault="00392669" w:rsidP="00286479">
      <w:pPr>
        <w:spacing w:before="240"/>
      </w:pPr>
      <w:r>
        <w:rPr>
          <w:noProof/>
        </w:rPr>
        <w:drawing>
          <wp:inline distT="0" distB="0" distL="0" distR="0" wp14:anchorId="56A85AD7" wp14:editId="02B38C01">
            <wp:extent cx="1253987" cy="1534602"/>
            <wp:effectExtent l="0" t="0" r="3810" b="8890"/>
            <wp:docPr id="1970795447" name="Picture 2" descr="A diagram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95447" name="Picture 2" descr="A diagram of a music not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55946" cy="1536999"/>
                    </a:xfrm>
                    <a:prstGeom prst="rect">
                      <a:avLst/>
                    </a:prstGeom>
                    <a:noFill/>
                    <a:ln>
                      <a:noFill/>
                    </a:ln>
                  </pic:spPr>
                </pic:pic>
              </a:graphicData>
            </a:graphic>
          </wp:inline>
        </w:drawing>
      </w:r>
    </w:p>
    <w:p w14:paraId="46C8C5D7" w14:textId="5C5EE14C" w:rsidR="00392669" w:rsidRDefault="00392669" w:rsidP="00286479">
      <w:pPr>
        <w:spacing w:before="240"/>
      </w:pPr>
      <w:r>
        <w:t xml:space="preserve">Figuur 3.1 Energiediagram van het proces fluorescentie. </w:t>
      </w:r>
      <w:r w:rsidRPr="001660F3">
        <w:t xml:space="preserve">(Bron: </w:t>
      </w:r>
      <w:hyperlink r:id="rId71" w:history="1">
        <w:r w:rsidR="001660F3" w:rsidRPr="001660F3">
          <w:rPr>
            <w:rStyle w:val="Hyperlink"/>
          </w:rPr>
          <w:t>https://chem.libretexts.org/Bookshelves/Physical_and_Theoretical_Chemistry_Textbook_Maps/Supplemental_Modules_(Physical_and_Theoretical_Chemistry)/Spectroscopy/Electronic_Spectroscopy/Jablonski_diagram</w:t>
        </w:r>
      </w:hyperlink>
      <w:r w:rsidR="001660F3" w:rsidRPr="001660F3">
        <w:t>, natekenen e</w:t>
      </w:r>
      <w:r w:rsidR="001660F3">
        <w:t>n aanpassen door fotonen in te tekenen</w:t>
      </w:r>
      <w:r w:rsidRPr="001660F3">
        <w:t>)</w:t>
      </w:r>
    </w:p>
    <w:tbl>
      <w:tblPr>
        <w:tblStyle w:val="Opdracht-achtergrond"/>
        <w:tblW w:w="0" w:type="auto"/>
        <w:tblLook w:val="04A0" w:firstRow="1" w:lastRow="0" w:firstColumn="1" w:lastColumn="0" w:noHBand="0" w:noVBand="1"/>
      </w:tblPr>
      <w:tblGrid>
        <w:gridCol w:w="9016"/>
      </w:tblGrid>
      <w:tr w:rsidR="00191E6A" w14:paraId="31FBA605" w14:textId="77777777" w:rsidTr="00191E6A">
        <w:tc>
          <w:tcPr>
            <w:tcW w:w="9016" w:type="dxa"/>
          </w:tcPr>
          <w:p w14:paraId="78377D6D" w14:textId="77777777" w:rsidR="00191E6A" w:rsidRDefault="00191E6A" w:rsidP="00FA60EA">
            <w:pPr>
              <w:pStyle w:val="Heading3"/>
            </w:pPr>
            <w:bookmarkStart w:id="153" w:name="_Toc162000896"/>
            <w:r>
              <w:t>Fluorescentie bij kikkers</w:t>
            </w:r>
            <w:bookmarkEnd w:id="153"/>
          </w:p>
          <w:p w14:paraId="03D3A674" w14:textId="77777777" w:rsidR="00191E6A" w:rsidRDefault="00191E6A" w:rsidP="00191E6A">
            <w:r>
              <w:t>De fluorescerende Zuid-Amerikaanse boomkikkers blijken het sterkst te fluoresceren bij licht met een golflengte van 400 nm. Het uitgezonden licht is het sterkst bij een golflengte van 460 nm.</w:t>
            </w:r>
          </w:p>
          <w:p w14:paraId="69A55A53" w14:textId="77777777" w:rsidR="00191E6A" w:rsidRDefault="00191E6A" w:rsidP="00BA3D6C">
            <w:pPr>
              <w:pStyle w:val="ListParagraph"/>
              <w:numPr>
                <w:ilvl w:val="0"/>
                <w:numId w:val="24"/>
              </w:numPr>
            </w:pPr>
            <w:r>
              <w:t>Leg uit waarom de golflengte van het uitgezonden licht langer is dan die van het geabsorbeerde licht. Maak gebruik van figuur 3.1.</w:t>
            </w:r>
          </w:p>
          <w:p w14:paraId="0787061C" w14:textId="77777777" w:rsidR="00191E6A" w:rsidRDefault="00191E6A" w:rsidP="00BA3D6C">
            <w:pPr>
              <w:pStyle w:val="ListParagraph"/>
              <w:numPr>
                <w:ilvl w:val="0"/>
                <w:numId w:val="24"/>
              </w:numPr>
            </w:pPr>
            <w:r>
              <w:t xml:space="preserve">Bereken </w:t>
            </w:r>
            <w:commentRangeStart w:id="154"/>
            <w:r>
              <w:t xml:space="preserve">hoeveel energie </w:t>
            </w:r>
            <w:commentRangeEnd w:id="154"/>
            <w:r>
              <w:rPr>
                <w:rStyle w:val="CommentReference"/>
              </w:rPr>
              <w:commentReference w:id="154"/>
            </w:r>
            <w:r>
              <w:t>er per foton in warmte wordt omgezet. Druk je antwoord uit in joule en in eV.</w:t>
            </w:r>
          </w:p>
          <w:p w14:paraId="009FE40C" w14:textId="74B1C24D" w:rsidR="00367053" w:rsidRDefault="00082FB7" w:rsidP="00367053">
            <w:pPr>
              <w:pStyle w:val="ListParagraph"/>
              <w:numPr>
                <w:ilvl w:val="0"/>
                <w:numId w:val="24"/>
              </w:numPr>
            </w:pPr>
            <w:r>
              <w:rPr>
                <w:noProof/>
              </w:rPr>
              <w:drawing>
                <wp:anchor distT="0" distB="0" distL="114300" distR="114300" simplePos="0" relativeHeight="251658245" behindDoc="0" locked="0" layoutInCell="1" allowOverlap="1" wp14:anchorId="529AA680" wp14:editId="5683B8AB">
                  <wp:simplePos x="0" y="0"/>
                  <wp:positionH relativeFrom="column">
                    <wp:posOffset>4055745</wp:posOffset>
                  </wp:positionH>
                  <wp:positionV relativeFrom="paragraph">
                    <wp:posOffset>35560</wp:posOffset>
                  </wp:positionV>
                  <wp:extent cx="1522730" cy="1864360"/>
                  <wp:effectExtent l="0" t="0" r="1270" b="2540"/>
                  <wp:wrapSquare wrapText="bothSides"/>
                  <wp:docPr id="1064150484" name="Afbeelding 3" descr="Afbeelding met tekst, lijn, diagram,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50484" name="Afbeelding 3" descr="Afbeelding met tekst, lijn, diagram, Perceel&#10;&#10;Automatisch gegenereerde beschrijvi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22730" cy="1864360"/>
                          </a:xfrm>
                          <a:prstGeom prst="rect">
                            <a:avLst/>
                          </a:prstGeom>
                        </pic:spPr>
                      </pic:pic>
                    </a:graphicData>
                  </a:graphic>
                  <wp14:sizeRelH relativeFrom="page">
                    <wp14:pctWidth>0</wp14:pctWidth>
                  </wp14:sizeRelH>
                  <wp14:sizeRelV relativeFrom="page">
                    <wp14:pctHeight>0</wp14:pctHeight>
                  </wp14:sizeRelV>
                </wp:anchor>
              </w:drawing>
            </w:r>
            <w:r w:rsidR="00191E6A">
              <w:t>Teken het bijbehorende energieniveauschema voor de fluorescentie in de Zuid-Amerikaanse boomkikker. Zorg dat je de energie op schaal tekent.</w:t>
            </w:r>
            <w:r w:rsidR="00C114A8">
              <w:t xml:space="preserve"> </w:t>
            </w:r>
            <w:r>
              <w:t xml:space="preserve">Rechts zie </w:t>
            </w:r>
            <w:r w:rsidR="005E1431">
              <w:t>je een voorbeeld</w:t>
            </w:r>
            <w:r>
              <w:t>.</w:t>
            </w:r>
            <w:r w:rsidR="005E6F62">
              <w:br/>
              <w:t xml:space="preserve">In </w:t>
            </w:r>
            <w:r w:rsidR="00375573">
              <w:t>het energieniveauschema staat er geen grootheid langs de horizontale as uitgezet. Begin in de grondtoestand: hier is de energie 0 eV.</w:t>
            </w:r>
          </w:p>
          <w:p w14:paraId="65682880" w14:textId="77777777" w:rsidR="00082FB7" w:rsidRDefault="00082FB7" w:rsidP="00082FB7"/>
          <w:p w14:paraId="067EC48C" w14:textId="77777777" w:rsidR="00191E6A" w:rsidRDefault="00191E6A" w:rsidP="00191E6A">
            <w:commentRangeStart w:id="155"/>
            <w:r w:rsidRPr="000C57CA">
              <w:t xml:space="preserve">De </w:t>
            </w:r>
            <w:r w:rsidRPr="00C66F6B">
              <w:rPr>
                <w:i/>
                <w:iCs/>
              </w:rPr>
              <w:t>quantum yield</w:t>
            </w:r>
            <w:r w:rsidRPr="000C57CA">
              <w:t xml:space="preserve"> is het </w:t>
            </w:r>
            <w:r>
              <w:t xml:space="preserve">aantal uitgezonden fotonen per geabsorbeerd foton. Ook bij veel andere quantumprocessen wordt dit begrip gebruikt, bijvoorbeeld bij de werking van het oog en het functioneren van zonnepanelen. De </w:t>
            </w:r>
            <w:r w:rsidRPr="00C66F6B">
              <w:rPr>
                <w:i/>
                <w:iCs/>
              </w:rPr>
              <w:t>quantum yield</w:t>
            </w:r>
            <w:r>
              <w:t xml:space="preserve"> van de fluorescentie bij boomkikkers is 0,12: voor iedere 100 geabsorbeerde fotonen worden er gemiddeld 12 nieuwe uitgezonden. De huid van de boomkikker reflecteert relatief weinig straling bij 460 nm: minder dan 8%.</w:t>
            </w:r>
            <w:commentRangeEnd w:id="155"/>
            <w:r>
              <w:rPr>
                <w:rStyle w:val="CommentReference"/>
              </w:rPr>
              <w:commentReference w:id="155"/>
            </w:r>
          </w:p>
          <w:p w14:paraId="2752E3D8" w14:textId="688376F4" w:rsidR="00191E6A" w:rsidRDefault="00191E6A" w:rsidP="00BA3D6C">
            <w:pPr>
              <w:pStyle w:val="ListParagraph"/>
              <w:numPr>
                <w:ilvl w:val="0"/>
                <w:numId w:val="24"/>
              </w:numPr>
            </w:pPr>
            <w:r>
              <w:t>Leg hiermee uit dat te verwachten is dat de fluorescentie bij de boomkikker goed zichtbaar.</w:t>
            </w:r>
          </w:p>
        </w:tc>
      </w:tr>
    </w:tbl>
    <w:p w14:paraId="3946EA48" w14:textId="24A663EA" w:rsidR="009B59BC" w:rsidRPr="009B59BC" w:rsidRDefault="009B59BC" w:rsidP="00910E4D">
      <w:pPr>
        <w:pStyle w:val="NoSpacing"/>
      </w:pPr>
    </w:p>
    <w:p w14:paraId="683733E6" w14:textId="77777777" w:rsidR="007D6FFF" w:rsidRDefault="007D6FFF" w:rsidP="007D6FFF">
      <w:pPr>
        <w:pStyle w:val="Heading2"/>
      </w:pPr>
      <w:bookmarkStart w:id="156" w:name="_Toc165031840"/>
      <w:commentRangeStart w:id="157"/>
      <w:r>
        <w:t>Filters en spectrofotometers</w:t>
      </w:r>
      <w:bookmarkEnd w:id="156"/>
      <w:commentRangeEnd w:id="157"/>
      <w:r w:rsidR="00296FDF">
        <w:rPr>
          <w:rStyle w:val="CommentReference"/>
          <w:rFonts w:asciiTheme="minorHAnsi" w:eastAsiaTheme="minorHAnsi" w:hAnsiTheme="minorHAnsi" w:cstheme="minorBidi"/>
          <w:color w:val="auto"/>
        </w:rPr>
        <w:commentReference w:id="157"/>
      </w:r>
    </w:p>
    <w:p w14:paraId="28CEF7A4" w14:textId="77777777" w:rsidR="007D6FFF" w:rsidRDefault="007D6FFF" w:rsidP="007D6FFF">
      <w:r>
        <w:t xml:space="preserve">Je bent verschillende keren grafieken tegengekomen waarin staat uitgezet wat de lichtintensiteit of gevoeligheid is als functie van de golflengte van het licht. Bijvoorbeeld bij de eigenschappen van het oog, of de straling uitgezonden door een led. Die grafieken zijn gemaakt met een spectrofotometers of een spectroscoop. </w:t>
      </w:r>
    </w:p>
    <w:p w14:paraId="2D626D07" w14:textId="3B51B6B3" w:rsidR="007D6FFF" w:rsidRDefault="007D6FFF" w:rsidP="00296FDF">
      <w:r>
        <w:t>In toepassingen waar gebruik wordt gemaakt van fluorescentie is het vaak nodig om alleen te kijken naar het fluorescerende signaal, niet naar het licht dat was gebruikt om de stof te laten fluoresceren. Dan wordt gebruik gemaakt van filters, waarbij alleen bepaalde straling wordt doorgelaten</w:t>
      </w:r>
      <w:r w:rsidR="00296FDF">
        <w:t xml:space="preserve"> en de rest wordt tegengehouden</w:t>
      </w:r>
      <w:r>
        <w:t>.</w:t>
      </w:r>
      <w:r w:rsidR="00BE21B0">
        <w:t xml:space="preserve"> De Zuid-Amerikaanse boomkikker fluoresceert maximaal 30% (zie artikel boven). </w:t>
      </w:r>
    </w:p>
    <w:p w14:paraId="508C192B" w14:textId="02F11E9C" w:rsidR="00F13833" w:rsidRDefault="00F13833" w:rsidP="00296FDF">
      <w:r>
        <w:t xml:space="preserve">In figuur 3.x zie je </w:t>
      </w:r>
      <w:r w:rsidR="00DA0BFE">
        <w:t>hoeveel licht een blauwfilter doorlaat als functie van de golflengte.</w:t>
      </w:r>
    </w:p>
    <w:p w14:paraId="4AC05E07" w14:textId="547C7DE0" w:rsidR="00AF2051" w:rsidRDefault="008B513B" w:rsidP="00296FDF">
      <w:commentRangeStart w:id="158"/>
      <w:r>
        <w:rPr>
          <w:noProof/>
        </w:rPr>
        <w:drawing>
          <wp:inline distT="0" distB="0" distL="0" distR="0" wp14:anchorId="46F5E213" wp14:editId="34C082F0">
            <wp:extent cx="5731510" cy="2771140"/>
            <wp:effectExtent l="0" t="0" r="2540" b="0"/>
            <wp:docPr id="1663451559" name="Afbeelding 1" descr="Afbeelding met schermopname, Perceel,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1559" name="Afbeelding 1" descr="Afbeelding met schermopname, Perceel, lijn, diagram&#10;&#10;Automatisch gegenereerde beschrijving"/>
                    <pic:cNvPicPr/>
                  </pic:nvPicPr>
                  <pic:blipFill>
                    <a:blip r:embed="rId73"/>
                    <a:stretch>
                      <a:fillRect/>
                    </a:stretch>
                  </pic:blipFill>
                  <pic:spPr>
                    <a:xfrm>
                      <a:off x="0" y="0"/>
                      <a:ext cx="5731510" cy="2771140"/>
                    </a:xfrm>
                    <a:prstGeom prst="rect">
                      <a:avLst/>
                    </a:prstGeom>
                  </pic:spPr>
                </pic:pic>
              </a:graphicData>
            </a:graphic>
          </wp:inline>
        </w:drawing>
      </w:r>
      <w:commentRangeEnd w:id="158"/>
      <w:r w:rsidR="00F13833">
        <w:rPr>
          <w:rStyle w:val="CommentReference"/>
        </w:rPr>
        <w:commentReference w:id="158"/>
      </w:r>
    </w:p>
    <w:p w14:paraId="221ECBD4" w14:textId="72CB24F4" w:rsidR="00F13833" w:rsidRDefault="00F13833" w:rsidP="00296FDF">
      <w:r>
        <w:t>Figuur 3.x Een blauwfilter</w:t>
      </w:r>
      <w:r w:rsidR="009175FE">
        <w:t>: Op de y-as het percentage van het licht dat wordt doorgelaten als functie van de golflengte (op de x-as).</w:t>
      </w:r>
    </w:p>
    <w:p w14:paraId="1732DBD6" w14:textId="77777777" w:rsidR="00E12FC8" w:rsidRDefault="00E12FC8" w:rsidP="00296FDF"/>
    <w:tbl>
      <w:tblPr>
        <w:tblStyle w:val="Opdracht-achtergrond"/>
        <w:tblW w:w="0" w:type="auto"/>
        <w:tblLook w:val="04A0" w:firstRow="1" w:lastRow="0" w:firstColumn="1" w:lastColumn="0" w:noHBand="0" w:noVBand="1"/>
      </w:tblPr>
      <w:tblGrid>
        <w:gridCol w:w="9016"/>
      </w:tblGrid>
      <w:tr w:rsidR="000C0333" w14:paraId="67B13579" w14:textId="77777777" w:rsidTr="000C0333">
        <w:tc>
          <w:tcPr>
            <w:tcW w:w="9016" w:type="dxa"/>
          </w:tcPr>
          <w:p w14:paraId="73255DA9" w14:textId="77777777" w:rsidR="000C0333" w:rsidRDefault="000C0333" w:rsidP="00FA60EA">
            <w:pPr>
              <w:pStyle w:val="Heading3"/>
            </w:pPr>
            <w:bookmarkStart w:id="159" w:name="_Ref158985698"/>
            <w:bookmarkStart w:id="160" w:name="_Toc162000897"/>
            <w:r>
              <w:t>Practicum: fluorescentie onderzoeken</w:t>
            </w:r>
            <w:bookmarkEnd w:id="159"/>
            <w:bookmarkEnd w:id="160"/>
          </w:p>
          <w:p w14:paraId="3DB297F6" w14:textId="77777777" w:rsidR="00A134EF" w:rsidRDefault="000C0333" w:rsidP="000C0333">
            <w:r>
              <w:t xml:space="preserve">In dit </w:t>
            </w:r>
            <w:commentRangeStart w:id="161"/>
            <w:r>
              <w:t xml:space="preserve">practicum </w:t>
            </w:r>
            <w:commentRangeEnd w:id="161"/>
            <w:r>
              <w:rPr>
                <w:rStyle w:val="CommentReference"/>
              </w:rPr>
              <w:commentReference w:id="161"/>
            </w:r>
            <w:r>
              <w:t>onderzoek je waar fluorescentie vanaf hangt door gebruik te maken van stoffen die je in de keuken zou kunnen tegenkomen: quinine uit tonic (frisdrank), kurkuma (een specerij), chlorofyl uit spinazie en chlorogeenzuur uit aubergine.</w:t>
            </w:r>
            <w:r w:rsidR="00A134EF">
              <w:t xml:space="preserve"> </w:t>
            </w:r>
          </w:p>
          <w:p w14:paraId="315FCDA9" w14:textId="77777777" w:rsidR="00A134EF" w:rsidRDefault="00A134EF" w:rsidP="000C0333"/>
          <w:p w14:paraId="68CBA621" w14:textId="5E27A131" w:rsidR="000C0333" w:rsidRDefault="00A134EF" w:rsidP="000C0333">
            <w:r>
              <w:t>De practicumbeschrijving is apart beschikbaar.</w:t>
            </w:r>
          </w:p>
        </w:tc>
      </w:tr>
    </w:tbl>
    <w:p w14:paraId="2C6C64D1" w14:textId="424538F5" w:rsidR="000C0333" w:rsidRDefault="000C0333" w:rsidP="00910E4D">
      <w:pPr>
        <w:pStyle w:val="NoSpacing"/>
      </w:pPr>
    </w:p>
    <w:p w14:paraId="4AC1F94C" w14:textId="77777777" w:rsidR="009D33E2" w:rsidRDefault="009D33E2" w:rsidP="009D33E2">
      <w:pPr>
        <w:pStyle w:val="Heading2"/>
      </w:pPr>
      <w:bookmarkStart w:id="162" w:name="_Toc165031841"/>
      <w:r>
        <w:t>Toepassing: energiezuinige lampen</w:t>
      </w:r>
      <w:bookmarkEnd w:id="162"/>
    </w:p>
    <w:p w14:paraId="558EE165" w14:textId="7DE072FE" w:rsidR="00660829" w:rsidRDefault="00AA238C">
      <w:commentRangeStart w:id="163"/>
      <w:r>
        <w:t>In 200</w:t>
      </w:r>
      <w:r w:rsidR="00370545">
        <w:t xml:space="preserve">8 besloot de EU om gloeilampen </w:t>
      </w:r>
      <w:r w:rsidR="0095753F">
        <w:t>uit te faseren.</w:t>
      </w:r>
      <w:r w:rsidR="004B473A">
        <w:t xml:space="preserve"> Ze zijn erg inefficiënt in het omzetten van elektrische energie in licht. </w:t>
      </w:r>
      <w:r w:rsidR="005266FD">
        <w:t xml:space="preserve">Een gloeilamp bevat een metalen draad waar een elektrische stroom doorheen loopt. De draad wordt heet, gaat gloeien en zendt elektromagnetische straling uit. De temperatuur van de draad bepaalt welke straling er uitgezonden wordt. </w:t>
      </w:r>
      <w:commentRangeStart w:id="164"/>
      <w:r w:rsidR="004B473A">
        <w:t>In</w:t>
      </w:r>
      <w:r w:rsidR="00CC6560">
        <w:t xml:space="preserve"> 2014 ging de Nobelprijs voor natuurkunde naar </w:t>
      </w:r>
      <w:r w:rsidR="00FF7BFE">
        <w:t xml:space="preserve">de uitvinding van de blauwe led die </w:t>
      </w:r>
      <w:r w:rsidR="000F0D08">
        <w:t xml:space="preserve">energiezuinige verlichting </w:t>
      </w:r>
      <w:r w:rsidR="00FF7BFE">
        <w:t xml:space="preserve">mogelijk </w:t>
      </w:r>
      <w:r w:rsidR="00FF7BFE">
        <w:lastRenderedPageBreak/>
        <w:t>maakte</w:t>
      </w:r>
      <w:r w:rsidR="000F0D08">
        <w:t>.</w:t>
      </w:r>
      <w:commentRangeEnd w:id="164"/>
      <w:r w:rsidR="00964846">
        <w:rPr>
          <w:rStyle w:val="CommentReference"/>
        </w:rPr>
        <w:commentReference w:id="164"/>
      </w:r>
      <w:r w:rsidR="008E1736">
        <w:t xml:space="preserve"> Samen met fluorescentie is het mogelijk om met een blauwe led licht te maken dat wij waarnemen als wit licht.</w:t>
      </w:r>
      <w:commentRangeEnd w:id="163"/>
      <w:r w:rsidR="00670E21">
        <w:rPr>
          <w:rStyle w:val="CommentReference"/>
        </w:rPr>
        <w:commentReference w:id="163"/>
      </w:r>
    </w:p>
    <w:p w14:paraId="2581BD07" w14:textId="06539113" w:rsidR="008E1736" w:rsidRDefault="004C311C">
      <w:r>
        <w:rPr>
          <w:noProof/>
        </w:rPr>
        <w:drawing>
          <wp:inline distT="0" distB="0" distL="0" distR="0" wp14:anchorId="6D868C51" wp14:editId="2CF5CCEF">
            <wp:extent cx="2218414" cy="1454774"/>
            <wp:effectExtent l="0" t="0" r="0" b="0"/>
            <wp:docPr id="2031620852"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ter image description her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47284" cy="1473706"/>
                    </a:xfrm>
                    <a:prstGeom prst="rect">
                      <a:avLst/>
                    </a:prstGeom>
                    <a:noFill/>
                    <a:ln>
                      <a:noFill/>
                    </a:ln>
                  </pic:spPr>
                </pic:pic>
              </a:graphicData>
            </a:graphic>
          </wp:inline>
        </w:drawing>
      </w:r>
    </w:p>
    <w:p w14:paraId="36A5250E" w14:textId="44CABC92" w:rsidR="004C311C" w:rsidRDefault="00A72FBE">
      <w:r>
        <w:t>Figuur 3.2 Spectrum van twee soorten witte leds.</w:t>
      </w:r>
      <w:r w:rsidR="00433187">
        <w:t xml:space="preserve"> (</w:t>
      </w:r>
      <w:commentRangeStart w:id="165"/>
      <w:r w:rsidR="00433187">
        <w:t>bron onbekend; grafiek natekenen</w:t>
      </w:r>
      <w:commentRangeEnd w:id="165"/>
      <w:r w:rsidR="007B061D">
        <w:rPr>
          <w:rStyle w:val="CommentReference"/>
        </w:rPr>
        <w:commentReference w:id="165"/>
      </w:r>
      <w:r w:rsidR="00433187">
        <w:t>)</w:t>
      </w:r>
    </w:p>
    <w:tbl>
      <w:tblPr>
        <w:tblStyle w:val="Opdracht-achtergrond"/>
        <w:tblW w:w="0" w:type="auto"/>
        <w:tblLook w:val="04A0" w:firstRow="1" w:lastRow="0" w:firstColumn="1" w:lastColumn="0" w:noHBand="0" w:noVBand="1"/>
      </w:tblPr>
      <w:tblGrid>
        <w:gridCol w:w="9016"/>
      </w:tblGrid>
      <w:tr w:rsidR="006C1FAE" w14:paraId="06669A6C" w14:textId="77777777" w:rsidTr="006C1FAE">
        <w:tc>
          <w:tcPr>
            <w:tcW w:w="9016" w:type="dxa"/>
          </w:tcPr>
          <w:p w14:paraId="79E9F4FC" w14:textId="77777777" w:rsidR="006C1FAE" w:rsidRDefault="006C1FAE" w:rsidP="00FA60EA">
            <w:pPr>
              <w:pStyle w:val="Heading3"/>
            </w:pPr>
            <w:bookmarkStart w:id="166" w:name="_Toc162000898"/>
            <w:r>
              <w:t>Werking witte led</w:t>
            </w:r>
            <w:bookmarkEnd w:id="166"/>
          </w:p>
          <w:p w14:paraId="7ABC788C" w14:textId="0050868F" w:rsidR="000E3448" w:rsidRDefault="00264058" w:rsidP="000E3448">
            <w:r>
              <w:t xml:space="preserve">Voor </w:t>
            </w:r>
            <w:r w:rsidR="003F7E9B">
              <w:t>de uitvinding van de blauwe led werden witte led</w:t>
            </w:r>
            <w:r w:rsidR="00572782">
              <w:t>s</w:t>
            </w:r>
            <w:r w:rsidR="003F7E9B">
              <w:t xml:space="preserve"> gemaakt</w:t>
            </w:r>
            <w:r w:rsidR="00E51AB8">
              <w:t xml:space="preserve"> op basis van drie afzonderlijke kleuren </w:t>
            </w:r>
            <w:r w:rsidR="003F7E9B">
              <w:t xml:space="preserve">leds: </w:t>
            </w:r>
            <w:r w:rsidR="00E51AB8">
              <w:t>rood, groen en blauw.</w:t>
            </w:r>
            <w:r w:rsidR="001C5B3D">
              <w:t xml:space="preserve"> Deze leds kun je kopen als rgb-leds.</w:t>
            </w:r>
          </w:p>
          <w:p w14:paraId="5EEE867B" w14:textId="160C71BD" w:rsidR="000E3448" w:rsidRDefault="000E3448" w:rsidP="000E3448">
            <w:pPr>
              <w:pStyle w:val="ListParagraph"/>
              <w:numPr>
                <w:ilvl w:val="0"/>
                <w:numId w:val="43"/>
              </w:numPr>
            </w:pPr>
            <w:r>
              <w:t xml:space="preserve">Leg met behulp van de theorie uit </w:t>
            </w:r>
            <w:r>
              <w:fldChar w:fldCharType="begin"/>
            </w:r>
            <w:r>
              <w:instrText xml:space="preserve"> REF _Ref169596436 \n \h </w:instrText>
            </w:r>
            <w:r>
              <w:fldChar w:fldCharType="separate"/>
            </w:r>
            <w:r>
              <w:t>Hoofdstuk 2</w:t>
            </w:r>
            <w:r>
              <w:fldChar w:fldCharType="end"/>
            </w:r>
            <w:r>
              <w:t xml:space="preserve"> uit dat </w:t>
            </w:r>
            <w:r w:rsidR="00B7000D">
              <w:t xml:space="preserve">het licht van </w:t>
            </w:r>
            <w:r w:rsidR="001C5B3D">
              <w:t xml:space="preserve">een rgb-led </w:t>
            </w:r>
            <w:r w:rsidR="00B7000D">
              <w:t>eruit ziet als wit licht.</w:t>
            </w:r>
          </w:p>
          <w:p w14:paraId="4FF20C04" w14:textId="5478B08A" w:rsidR="00B7000D" w:rsidRDefault="00B7000D" w:rsidP="000E3448">
            <w:pPr>
              <w:pStyle w:val="ListParagraph"/>
              <w:numPr>
                <w:ilvl w:val="0"/>
                <w:numId w:val="43"/>
              </w:numPr>
            </w:pPr>
            <w:r>
              <w:t>Welke golflengte moeten de</w:t>
            </w:r>
            <w:r w:rsidR="001C5B3D">
              <w:t xml:space="preserve"> afzonderlijke</w:t>
            </w:r>
            <w:r>
              <w:t xml:space="preserve"> leds hebben om er voor het menselijk oog wit uit te zien?</w:t>
            </w:r>
            <w:r w:rsidR="009E73B5">
              <w:t xml:space="preserve"> Schets voor </w:t>
            </w:r>
            <w:r w:rsidR="001C5B3D">
              <w:t>een rgb-</w:t>
            </w:r>
            <w:r w:rsidR="009E73B5">
              <w:t xml:space="preserve"> led de lichtintensiteit als functie van de golflengte.</w:t>
            </w:r>
          </w:p>
          <w:p w14:paraId="1BBF1200" w14:textId="77777777" w:rsidR="000C7EC3" w:rsidRDefault="000C7EC3" w:rsidP="006C1FAE"/>
          <w:p w14:paraId="1F68638E" w14:textId="01C0B96B" w:rsidR="006C1FAE" w:rsidRDefault="006C1FAE" w:rsidP="006C1FAE">
            <w:commentRangeStart w:id="167"/>
            <w:r>
              <w:t xml:space="preserve">Een witte led </w:t>
            </w:r>
            <w:r w:rsidR="009E73B5">
              <w:t xml:space="preserve">op basis van </w:t>
            </w:r>
            <w:r>
              <w:t xml:space="preserve">een blauwe led </w:t>
            </w:r>
            <w:r w:rsidR="009E73B5">
              <w:t xml:space="preserve">zendt wit licht uit met behulp van </w:t>
            </w:r>
            <w:r>
              <w:t>een laagje</w:t>
            </w:r>
            <w:r w:rsidR="00BF28C1">
              <w:t xml:space="preserve"> </w:t>
            </w:r>
            <w:r>
              <w:t xml:space="preserve">fluorescerend fosfor. </w:t>
            </w:r>
            <w:commentRangeEnd w:id="167"/>
            <w:r w:rsidR="004E1265">
              <w:t>Het spectrum van dit type led zit je in figuur 3.2.</w:t>
            </w:r>
            <w:r>
              <w:rPr>
                <w:rStyle w:val="CommentReference"/>
              </w:rPr>
              <w:commentReference w:id="167"/>
            </w:r>
            <w:r w:rsidR="001C5B3D">
              <w:t xml:space="preserve"> In het vervolg wordt deze led een witte led genoemd.</w:t>
            </w:r>
          </w:p>
          <w:p w14:paraId="02C009BE" w14:textId="59E6717F" w:rsidR="006C1FAE" w:rsidRDefault="006C1FAE" w:rsidP="006275BC">
            <w:pPr>
              <w:pStyle w:val="ListParagraph"/>
              <w:numPr>
                <w:ilvl w:val="0"/>
                <w:numId w:val="43"/>
              </w:numPr>
            </w:pPr>
            <w:r>
              <w:t xml:space="preserve">Leg uit waarom het wel mogelijk is om met een blauwe led met behulp van fluorescentie groen, geel en rood licht te maken, maar het niet mogelijk is om met bijvoorbeeld een rode led en fluorescentie blauw licht te maken. </w:t>
            </w:r>
          </w:p>
          <w:p w14:paraId="1C42789F" w14:textId="750E07FF" w:rsidR="006C1FAE" w:rsidRDefault="006C1FAE" w:rsidP="006275BC">
            <w:pPr>
              <w:pStyle w:val="ListParagraph"/>
              <w:numPr>
                <w:ilvl w:val="0"/>
                <w:numId w:val="43"/>
              </w:numPr>
            </w:pPr>
            <w:r>
              <w:t xml:space="preserve">Leg met behulp van figuur 3.2 uit dat de witte led er ook voor ons wit uitziet. Maak ook gebruik van het figuur uit </w:t>
            </w:r>
            <w:r w:rsidR="00752227">
              <w:fldChar w:fldCharType="begin"/>
            </w:r>
            <w:r w:rsidR="00752227">
              <w:instrText xml:space="preserve"> REF _Ref169596749 \n \h </w:instrText>
            </w:r>
            <w:r w:rsidR="00752227">
              <w:fldChar w:fldCharType="separate"/>
            </w:r>
            <w:r w:rsidR="00752227">
              <w:t>Hoofdstuk 2</w:t>
            </w:r>
            <w:r w:rsidR="00752227">
              <w:fldChar w:fldCharType="end"/>
            </w:r>
            <w:r w:rsidR="00752227">
              <w:t xml:space="preserve"> </w:t>
            </w:r>
            <w:r>
              <w:t>met de gevoeligheid van kegeltjes in het oog.</w:t>
            </w:r>
          </w:p>
          <w:p w14:paraId="7B19193E" w14:textId="77777777" w:rsidR="007A2F12" w:rsidRDefault="007A2F12" w:rsidP="006C1FAE"/>
          <w:p w14:paraId="3D1A20E4" w14:textId="0FC7B28A" w:rsidR="006C1FAE" w:rsidRDefault="006C1FAE" w:rsidP="006C1FAE">
            <w:commentRangeStart w:id="168"/>
            <w:r>
              <w:t xml:space="preserve">De temperatuur van de gloeidraad in een gloeilamp bepaalt welke straling er uitgezonden wordt. Bij een temperatuur van 2300 </w:t>
            </w:r>
            <w:r>
              <w:rPr>
                <w:rFonts w:cstheme="minorHAnsi"/>
              </w:rPr>
              <w:t>°</w:t>
            </w:r>
            <w:r>
              <w:t>C ziet het spectrum er uit zoals in figuur 3.3. Alle elektrische energie wordt hierbij omgezet in straling.</w:t>
            </w:r>
            <w:commentRangeEnd w:id="168"/>
            <w:r>
              <w:rPr>
                <w:rStyle w:val="CommentReference"/>
              </w:rPr>
              <w:commentReference w:id="168"/>
            </w:r>
          </w:p>
          <w:p w14:paraId="2E6C8CFE" w14:textId="77777777" w:rsidR="006C1FAE" w:rsidRDefault="006C1FAE" w:rsidP="006275BC">
            <w:pPr>
              <w:pStyle w:val="ListParagraph"/>
              <w:numPr>
                <w:ilvl w:val="0"/>
                <w:numId w:val="43"/>
              </w:numPr>
            </w:pPr>
            <w:r>
              <w:t>Leg hiermee uit dat het rendement van een gloeilamp heel laag is. Probeer met behulp van figuur 3.3 een schatting te maken voor dit rendement.</w:t>
            </w:r>
          </w:p>
          <w:p w14:paraId="1569AEAA" w14:textId="77777777" w:rsidR="006C1FAE" w:rsidRDefault="006C1FAE" w:rsidP="006C1FAE">
            <w:r>
              <w:rPr>
                <w:noProof/>
              </w:rPr>
              <w:drawing>
                <wp:inline distT="0" distB="0" distL="0" distR="0" wp14:anchorId="019DB2B4" wp14:editId="03F96EDF">
                  <wp:extent cx="2459600" cy="1760088"/>
                  <wp:effectExtent l="0" t="0" r="0" b="0"/>
                  <wp:docPr id="1946253962" name="Picture 1" descr="A graph of a spect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3962" name="Picture 1" descr="A graph of a spectrum&#10;&#10;Description automatically generated"/>
                          <pic:cNvPicPr/>
                        </pic:nvPicPr>
                        <pic:blipFill>
                          <a:blip r:embed="rId75"/>
                          <a:stretch>
                            <a:fillRect/>
                          </a:stretch>
                        </pic:blipFill>
                        <pic:spPr>
                          <a:xfrm>
                            <a:off x="0" y="0"/>
                            <a:ext cx="2476359" cy="1772080"/>
                          </a:xfrm>
                          <a:prstGeom prst="rect">
                            <a:avLst/>
                          </a:prstGeom>
                        </pic:spPr>
                      </pic:pic>
                    </a:graphicData>
                  </a:graphic>
                </wp:inline>
              </w:drawing>
            </w:r>
          </w:p>
          <w:p w14:paraId="125E60B0" w14:textId="77777777" w:rsidR="006C1FAE" w:rsidRDefault="006C1FAE" w:rsidP="006C1FAE">
            <w:r>
              <w:t xml:space="preserve">Figuur 3.3 Spectrum van een gloeilamp bij 2300 </w:t>
            </w:r>
            <w:r>
              <w:rPr>
                <w:rFonts w:cstheme="minorHAnsi"/>
              </w:rPr>
              <w:t>°</w:t>
            </w:r>
            <w:r>
              <w:t>C. Op de verticale as staat de energie uitgezonden bij een bepaalde golflengte. (</w:t>
            </w:r>
            <w:commentRangeStart w:id="169"/>
            <w:r>
              <w:t>bron: PhET, natekenen</w:t>
            </w:r>
            <w:commentRangeEnd w:id="169"/>
            <w:r>
              <w:rPr>
                <w:rStyle w:val="CommentReference"/>
              </w:rPr>
              <w:commentReference w:id="169"/>
            </w:r>
            <w:r>
              <w:t>)</w:t>
            </w:r>
          </w:p>
          <w:p w14:paraId="0F60536A" w14:textId="77777777" w:rsidR="00CB4E6B" w:rsidRDefault="00CB4E6B" w:rsidP="006C1FAE"/>
          <w:p w14:paraId="4C8B8130" w14:textId="575F3BF8" w:rsidR="00CB4E6B" w:rsidRDefault="00CB4E6B" w:rsidP="006C1FAE">
            <w:r>
              <w:t>Je hebt nu drie manieren gezien om wit licht te maken: met een gloeilamp een rgb</w:t>
            </w:r>
            <w:r w:rsidR="00366F69">
              <w:t xml:space="preserve">-led </w:t>
            </w:r>
            <w:r>
              <w:t xml:space="preserve">en met een </w:t>
            </w:r>
            <w:r w:rsidR="0006661E">
              <w:t xml:space="preserve">witte led op basis van fluorescentie. Onze ogen zijn geëvolueerd op basis van </w:t>
            </w:r>
            <w:r w:rsidR="00DF09A1">
              <w:t xml:space="preserve">zonlicht. </w:t>
            </w:r>
            <w:r w:rsidR="00B90B09">
              <w:t xml:space="preserve">Het </w:t>
            </w:r>
            <w:r w:rsidR="00B90B09">
              <w:lastRenderedPageBreak/>
              <w:t>spectrum van de zon lijkt op dat van een gloeilamp, maar de temperatuur is veel hoger, zie figuur 3.4.</w:t>
            </w:r>
          </w:p>
          <w:p w14:paraId="5C62BBA1" w14:textId="77777777" w:rsidR="00B90B09" w:rsidRDefault="00B90B09" w:rsidP="006C1FAE"/>
          <w:p w14:paraId="73346F4E" w14:textId="3EB88584" w:rsidR="00B90B09" w:rsidRDefault="002771C5" w:rsidP="006C1FAE">
            <w:r>
              <w:rPr>
                <w:noProof/>
              </w:rPr>
              <w:drawing>
                <wp:inline distT="0" distB="0" distL="0" distR="0" wp14:anchorId="47E6FAE2" wp14:editId="16D63E89">
                  <wp:extent cx="2419683" cy="1807658"/>
                  <wp:effectExtent l="0" t="0" r="0" b="2540"/>
                  <wp:docPr id="15807115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11526" name=""/>
                          <pic:cNvPicPr/>
                        </pic:nvPicPr>
                        <pic:blipFill>
                          <a:blip r:embed="rId76"/>
                          <a:stretch>
                            <a:fillRect/>
                          </a:stretch>
                        </pic:blipFill>
                        <pic:spPr>
                          <a:xfrm>
                            <a:off x="0" y="0"/>
                            <a:ext cx="2428306" cy="1814100"/>
                          </a:xfrm>
                          <a:prstGeom prst="rect">
                            <a:avLst/>
                          </a:prstGeom>
                        </pic:spPr>
                      </pic:pic>
                    </a:graphicData>
                  </a:graphic>
                </wp:inline>
              </w:drawing>
            </w:r>
          </w:p>
          <w:p w14:paraId="2B956E9B" w14:textId="53DA503A" w:rsidR="00B211E7" w:rsidRDefault="00B211E7" w:rsidP="00B211E7">
            <w:r>
              <w:t>Figuur 3.4 Spectrum van de zon (</w:t>
            </w:r>
            <w:r w:rsidR="00AF4417">
              <w:t>55</w:t>
            </w:r>
            <w:r>
              <w:t xml:space="preserve">00 </w:t>
            </w:r>
            <w:r>
              <w:rPr>
                <w:rFonts w:cstheme="minorHAnsi"/>
              </w:rPr>
              <w:t>°</w:t>
            </w:r>
            <w:r>
              <w:t>C). (</w:t>
            </w:r>
            <w:commentRangeStart w:id="170"/>
            <w:r>
              <w:t>bron: PhET, natekenen</w:t>
            </w:r>
            <w:commentRangeEnd w:id="170"/>
            <w:r>
              <w:rPr>
                <w:rStyle w:val="CommentReference"/>
              </w:rPr>
              <w:commentReference w:id="170"/>
            </w:r>
            <w:r>
              <w:t>)</w:t>
            </w:r>
          </w:p>
          <w:p w14:paraId="013FF130" w14:textId="77777777" w:rsidR="00B211E7" w:rsidRDefault="00B211E7" w:rsidP="006C1FAE"/>
          <w:p w14:paraId="5822A428" w14:textId="77777777" w:rsidR="008041C7" w:rsidRDefault="0031566E" w:rsidP="008041C7">
            <w:r>
              <w:t xml:space="preserve">Vergelijk </w:t>
            </w:r>
            <w:r w:rsidR="008A7E63">
              <w:t xml:space="preserve">het spectrum dat je in opdracht </w:t>
            </w:r>
            <w:r>
              <w:t>b) hebt getekend met dat van een witte led (figuur 3.2)</w:t>
            </w:r>
            <w:r w:rsidR="008041C7">
              <w:t xml:space="preserve"> en</w:t>
            </w:r>
            <w:r>
              <w:t xml:space="preserve"> een gloeilamp (figuur 3.3)</w:t>
            </w:r>
          </w:p>
          <w:p w14:paraId="4D2F1D78" w14:textId="5AF91F93" w:rsidR="00B90B09" w:rsidRDefault="002476B2" w:rsidP="006C1FAE">
            <w:pPr>
              <w:pStyle w:val="ListParagraph"/>
              <w:numPr>
                <w:ilvl w:val="0"/>
                <w:numId w:val="43"/>
              </w:numPr>
            </w:pPr>
            <w:r>
              <w:t xml:space="preserve">Welk van de spectra komt het meest </w:t>
            </w:r>
            <w:r w:rsidR="008041C7">
              <w:t>overeen met dat van de zon (figuur 3.4)?</w:t>
            </w:r>
          </w:p>
          <w:p w14:paraId="49EC50CF" w14:textId="77777777" w:rsidR="00BD0F1D" w:rsidRDefault="00BD0F1D" w:rsidP="00BD0F1D"/>
          <w:p w14:paraId="2E72D51E" w14:textId="7B1F70CF" w:rsidR="006C1FAE" w:rsidRDefault="006C1FAE">
            <w:commentRangeStart w:id="171"/>
            <w:r>
              <w:t>De led witte lijkt dus veel efficiënter dan de gloeilamp. De vergelijking is niet helemaal eerlijk, want figuur 3.2 laat alleen het zichtbare licht zien dat uitgezonden wordt door de witte led. Een deel van de elektrische energie wordt omgezet in warmte, net als bij fluorescentie het geval is. De blauwe led heeft ook een quantum yield.</w:t>
            </w:r>
            <w:commentRangeEnd w:id="171"/>
            <w:r>
              <w:rPr>
                <w:rStyle w:val="CommentReference"/>
              </w:rPr>
              <w:commentReference w:id="171"/>
            </w:r>
          </w:p>
        </w:tc>
      </w:tr>
    </w:tbl>
    <w:p w14:paraId="15553748" w14:textId="77777777" w:rsidR="00910E4D" w:rsidRDefault="00910E4D" w:rsidP="00910E4D">
      <w:pPr>
        <w:pStyle w:val="NoSpacing"/>
      </w:pPr>
    </w:p>
    <w:p w14:paraId="18B9410A" w14:textId="1EB8099B" w:rsidR="003D02E6" w:rsidRDefault="007D6FFF" w:rsidP="007D6FFF">
      <w:pPr>
        <w:pStyle w:val="Heading2"/>
      </w:pPr>
      <w:bookmarkStart w:id="172" w:name="_Toc165031842"/>
      <w:r>
        <w:t xml:space="preserve">Toepassing: </w:t>
      </w:r>
      <w:commentRangeStart w:id="173"/>
      <w:r>
        <w:t>Fluorescentiemicroscopie</w:t>
      </w:r>
      <w:commentRangeEnd w:id="173"/>
      <w:r w:rsidR="009D1719">
        <w:rPr>
          <w:rStyle w:val="CommentReference"/>
          <w:rFonts w:asciiTheme="minorHAnsi" w:eastAsiaTheme="minorHAnsi" w:hAnsiTheme="minorHAnsi" w:cstheme="minorBidi"/>
          <w:color w:val="auto"/>
        </w:rPr>
        <w:commentReference w:id="173"/>
      </w:r>
      <w:bookmarkEnd w:id="172"/>
    </w:p>
    <w:p w14:paraId="3DA7132B" w14:textId="5367BE2E" w:rsidR="00C57A2A" w:rsidRDefault="004F6644" w:rsidP="00DA0935">
      <w:r>
        <w:t xml:space="preserve">Een gewone lichtmicroscoop, zoals je op school kunt gebruiken, heeft een belangrijk nadeel: </w:t>
      </w:r>
      <w:r w:rsidR="00FD2CEA">
        <w:t xml:space="preserve">details die kleiner zijn dan de golflengte van het licht worden </w:t>
      </w:r>
      <w:commentRangeStart w:id="174"/>
      <w:r w:rsidR="00FD2CEA">
        <w:t>onscherp</w:t>
      </w:r>
      <w:commentRangeEnd w:id="174"/>
      <w:r w:rsidR="0094294C">
        <w:rPr>
          <w:rStyle w:val="CommentReference"/>
        </w:rPr>
        <w:commentReference w:id="174"/>
      </w:r>
      <w:r w:rsidR="00FD2CEA">
        <w:t xml:space="preserve">. </w:t>
      </w:r>
      <w:commentRangeStart w:id="175"/>
      <w:commentRangeStart w:id="176"/>
      <w:r w:rsidR="00B626CE">
        <w:t>Veel processen in</w:t>
      </w:r>
      <w:del w:id="177" w:author="Rutger Ockhorst" w:date="2024-04-30T09:50:00Z">
        <w:r w:rsidR="00B626CE">
          <w:delText xml:space="preserve"> de</w:delText>
        </w:r>
      </w:del>
      <w:ins w:id="178" w:author="Rutger Ockhorst" w:date="2024-04-30T09:50:00Z">
        <w:r w:rsidR="00823446">
          <w:t>de</w:t>
        </w:r>
      </w:ins>
      <w:r w:rsidR="00B626CE">
        <w:t xml:space="preserve"> cel</w:t>
      </w:r>
      <w:ins w:id="179" w:author="Rutger Ockhorst" w:date="2024-04-30T09:50:00Z">
        <w:r w:rsidR="00823446">
          <w:t>len van levende wezens</w:t>
        </w:r>
      </w:ins>
      <w:r w:rsidR="00B626CE">
        <w:t xml:space="preserve"> vinden </w:t>
      </w:r>
      <w:ins w:id="180" w:author="Rutger Ockhorst" w:date="2024-04-30T09:50:00Z">
        <w:r w:rsidR="00823446">
          <w:t xml:space="preserve">juist </w:t>
        </w:r>
      </w:ins>
      <w:r w:rsidR="00B626CE">
        <w:t>plaats op een schaal die kleiner is dan de golflengte van zichtbaar licht</w:t>
      </w:r>
      <w:commentRangeEnd w:id="175"/>
      <w:r w:rsidR="008F54EA">
        <w:rPr>
          <w:rStyle w:val="CommentReference"/>
        </w:rPr>
        <w:commentReference w:id="175"/>
      </w:r>
      <w:commentRangeEnd w:id="176"/>
      <w:r w:rsidR="009C4009">
        <w:rPr>
          <w:rStyle w:val="CommentReference"/>
        </w:rPr>
        <w:commentReference w:id="176"/>
      </w:r>
      <w:r w:rsidR="00974F4D">
        <w:t xml:space="preserve">. </w:t>
      </w:r>
      <w:r w:rsidR="004A0FC1">
        <w:t>In de cel zorgen microtub</w:t>
      </w:r>
      <w:r w:rsidR="00EB3AEA">
        <w:t xml:space="preserve">uli bijvoorbeeld voor </w:t>
      </w:r>
      <w:r w:rsidR="008B1D4E">
        <w:t xml:space="preserve">de structurele stevigheid van de cel, spelen een rol in celdeling en het transport van moleculen in de cel. Ze kunnen </w:t>
      </w:r>
      <w:r w:rsidR="00D84E87">
        <w:t xml:space="preserve">wel 50 </w:t>
      </w:r>
      <w:r w:rsidR="00323C0B">
        <w:rPr>
          <w:rFonts w:cstheme="minorHAnsi"/>
        </w:rPr>
        <w:t>µ</w:t>
      </w:r>
      <w:r w:rsidR="00323C0B">
        <w:t>m lang en slechts 20 nm breed zijn.</w:t>
      </w:r>
      <w:r w:rsidR="00D84E87">
        <w:t xml:space="preserve"> </w:t>
      </w:r>
      <w:r w:rsidR="00974F4D">
        <w:t xml:space="preserve">Die zijn met een lichtmicroscoop </w:t>
      </w:r>
      <w:r w:rsidR="00323C0B">
        <w:t xml:space="preserve">niet </w:t>
      </w:r>
      <w:r w:rsidR="00974F4D">
        <w:t xml:space="preserve">zichtbaar te maken. </w:t>
      </w:r>
      <w:r w:rsidR="008D198C">
        <w:t xml:space="preserve">Een ander probleem </w:t>
      </w:r>
      <w:r w:rsidR="002B7020">
        <w:t>bij een lichtmicroscoop is dat</w:t>
      </w:r>
      <w:r w:rsidR="00515509">
        <w:t xml:space="preserve"> </w:t>
      </w:r>
      <w:r w:rsidR="002B7020">
        <w:t xml:space="preserve">verschillende celonderdelen </w:t>
      </w:r>
      <w:commentRangeStart w:id="181"/>
      <w:r w:rsidR="00515509">
        <w:t>licht even goed doorlaten</w:t>
      </w:r>
      <w:commentRangeEnd w:id="181"/>
      <w:r w:rsidR="00F42360">
        <w:rPr>
          <w:rStyle w:val="CommentReference"/>
        </w:rPr>
        <w:commentReference w:id="181"/>
      </w:r>
      <w:r w:rsidR="00515509">
        <w:t xml:space="preserve"> en dus niet van elkaar te onderscheiden zijn: er is weinig contrast. </w:t>
      </w:r>
      <w:r w:rsidR="009062A9">
        <w:t>Daarom kleuren biol</w:t>
      </w:r>
      <w:r w:rsidR="00F47E1F">
        <w:t>ogen hun preparaten.</w:t>
      </w:r>
      <w:r w:rsidR="002E436C">
        <w:t xml:space="preserve"> </w:t>
      </w:r>
      <w:r w:rsidR="00351468">
        <w:t>Vaak overleven cellen zo’n kleuring niet, waardoor het niet langer mogelijk is processen te onderzoeken in levende cellen.</w:t>
      </w:r>
    </w:p>
    <w:p w14:paraId="624E19D2" w14:textId="60418567" w:rsidR="00DA0935" w:rsidRDefault="00C57A2A" w:rsidP="00DA0935">
      <w:commentRangeStart w:id="182"/>
      <w:commentRangeStart w:id="183"/>
      <w:r>
        <w:t xml:space="preserve">Fluorescentiemicroscopie </w:t>
      </w:r>
      <w:commentRangeEnd w:id="182"/>
      <w:r w:rsidR="00F875CB">
        <w:rPr>
          <w:rStyle w:val="CommentReference"/>
        </w:rPr>
        <w:commentReference w:id="182"/>
      </w:r>
      <w:commentRangeEnd w:id="183"/>
      <w:r w:rsidR="00DD6542">
        <w:rPr>
          <w:rStyle w:val="CommentReference"/>
        </w:rPr>
        <w:commentReference w:id="183"/>
      </w:r>
      <w:r>
        <w:t xml:space="preserve">lost een aantal van deze problemen op. Door stoffen aan de cel toe te voegen die hechten aan de delen die onderzocht worden, lichten deze op onder de microscoop. </w:t>
      </w:r>
      <w:r w:rsidR="000045D7">
        <w:t>V</w:t>
      </w:r>
      <w:r w:rsidR="00331E3D">
        <w:t xml:space="preserve">eel stoffen die gebruikt worden </w:t>
      </w:r>
      <w:r w:rsidR="000045D7">
        <w:t xml:space="preserve">in fluorescentiemicroscopie </w:t>
      </w:r>
      <w:r w:rsidR="00331E3D">
        <w:t xml:space="preserve">zijn </w:t>
      </w:r>
      <w:r w:rsidR="00351468">
        <w:t xml:space="preserve">echter </w:t>
      </w:r>
      <w:r w:rsidR="00331E3D">
        <w:t>giftig</w:t>
      </w:r>
      <w:r w:rsidR="00351468">
        <w:t xml:space="preserve"> en net als bij het kleuren van cellen, </w:t>
      </w:r>
      <w:r w:rsidR="002B270B">
        <w:t>is het dan niet langer mogelijk om processen in levende cellen te onderzoeken</w:t>
      </w:r>
      <w:r w:rsidR="00DE63A4">
        <w:t>.</w:t>
      </w:r>
    </w:p>
    <w:p w14:paraId="4947BA04" w14:textId="178FE1E1" w:rsidR="00BF22D7" w:rsidRDefault="00F639B9" w:rsidP="00BF22D7">
      <w:commentRangeStart w:id="184"/>
      <w:r>
        <w:t xml:space="preserve">In 2008 ging de nobelprijs voor </w:t>
      </w:r>
      <w:r w:rsidR="0012025A">
        <w:t xml:space="preserve">scheikunde naar Osamu Shimomura, Martin Chalfie en Roger Y. Tsien voor </w:t>
      </w:r>
      <w:r w:rsidR="00C12BA8">
        <w:t xml:space="preserve">de ontdekking van en verdere ontwikkeling van groen fluorescerend eiwit. In het Engels is dat </w:t>
      </w:r>
      <w:r w:rsidR="00C12BA8">
        <w:rPr>
          <w:i/>
          <w:iCs/>
        </w:rPr>
        <w:t>green fluorescent protein</w:t>
      </w:r>
      <w:r w:rsidR="00C12BA8">
        <w:t>, afgekort GFP.</w:t>
      </w:r>
      <w:commentRangeEnd w:id="184"/>
      <w:r w:rsidR="00515E2C">
        <w:rPr>
          <w:rStyle w:val="CommentReference"/>
        </w:rPr>
        <w:commentReference w:id="184"/>
      </w:r>
    </w:p>
    <w:tbl>
      <w:tblPr>
        <w:tblStyle w:val="Opdracht-achtergrond"/>
        <w:tblW w:w="0" w:type="auto"/>
        <w:tblLook w:val="04A0" w:firstRow="1" w:lastRow="0" w:firstColumn="1" w:lastColumn="0" w:noHBand="0" w:noVBand="1"/>
      </w:tblPr>
      <w:tblGrid>
        <w:gridCol w:w="9016"/>
      </w:tblGrid>
      <w:tr w:rsidR="005521D7" w14:paraId="41C51ACE" w14:textId="77777777" w:rsidTr="005521D7">
        <w:tc>
          <w:tcPr>
            <w:tcW w:w="9016" w:type="dxa"/>
          </w:tcPr>
          <w:p w14:paraId="5804DDC1" w14:textId="77777777" w:rsidR="005521D7" w:rsidRDefault="002B4D8B" w:rsidP="00B54F88">
            <w:pPr>
              <w:pStyle w:val="Heading3"/>
            </w:pPr>
            <w:r>
              <w:t>Resolutie van een microscoop</w:t>
            </w:r>
          </w:p>
          <w:p w14:paraId="3AF8DF7E" w14:textId="77777777" w:rsidR="002B4D8B" w:rsidRDefault="002B4D8B" w:rsidP="002B4D8B">
            <w:r>
              <w:t xml:space="preserve">Lichtmicroscopen werken met zichtbaar licht, dat zal je niet verbazen. </w:t>
            </w:r>
            <w:r w:rsidR="00880D31">
              <w:t>De golflengte van licht ligt in de orde van honderden nanometers</w:t>
            </w:r>
            <w:r w:rsidR="00717967">
              <w:t>. Voor ons heel klein. Op onze schaal lijkt licht daardoor in een rechte lijn te bewegen</w:t>
            </w:r>
            <w:r w:rsidR="00131ED7">
              <w:t xml:space="preserve">. Daarom hebben we het vaak over lichtstralen. Maar als je op kleine schaal kijkt, dan blijkt licht om voorwerpen heen te buigen. Je merkt daar het meest van als </w:t>
            </w:r>
            <w:r w:rsidR="001D3D4F">
              <w:t xml:space="preserve">de opening </w:t>
            </w:r>
            <w:r w:rsidR="001D3D4F">
              <w:lastRenderedPageBreak/>
              <w:t>waar het licht doorheen gaa</w:t>
            </w:r>
            <w:r w:rsidR="006469E0">
              <w:t>t</w:t>
            </w:r>
            <w:r w:rsidR="001D3D4F">
              <w:t xml:space="preserve">, of het obstakel dat het licht tegenkomt dezelfde orde van grootte heeft als de golflengte van het licht. </w:t>
            </w:r>
            <w:r w:rsidR="00995E51">
              <w:t>Dat is lastig als je een microscoop gebruikt om bijvoorbeeld organellen in een cel waar te nemen.</w:t>
            </w:r>
          </w:p>
          <w:p w14:paraId="34AEFDE2" w14:textId="77777777" w:rsidR="00F74437" w:rsidRDefault="00F74437" w:rsidP="002B4D8B"/>
          <w:p w14:paraId="07F21E2A" w14:textId="77777777" w:rsidR="00F74437" w:rsidRDefault="00F74437" w:rsidP="002B4D8B">
            <w:commentRangeStart w:id="185"/>
            <w:r>
              <w:t>Verband voor resolutie</w:t>
            </w:r>
          </w:p>
          <w:p w14:paraId="47A00F88" w14:textId="77777777" w:rsidR="00F74437" w:rsidRDefault="00F74437" w:rsidP="002B4D8B">
            <w:r>
              <w:t>Schatting afmeting organel in cel</w:t>
            </w:r>
          </w:p>
          <w:p w14:paraId="155D9260" w14:textId="11F017AC" w:rsidR="00F74437" w:rsidRPr="002B4D8B" w:rsidRDefault="00F74437" w:rsidP="002B4D8B">
            <w:r>
              <w:t>Waarom kun je microtubuli niet zien als ze wel lang genoeg zijn?</w:t>
            </w:r>
            <w:commentRangeEnd w:id="185"/>
            <w:r>
              <w:rPr>
                <w:rStyle w:val="CommentReference"/>
              </w:rPr>
              <w:commentReference w:id="185"/>
            </w:r>
          </w:p>
        </w:tc>
      </w:tr>
    </w:tbl>
    <w:p w14:paraId="7E1D52AB" w14:textId="77777777" w:rsidR="005521D7" w:rsidRPr="00BF22D7" w:rsidRDefault="005521D7" w:rsidP="00BF22D7"/>
    <w:p w14:paraId="65437D04" w14:textId="1375B732" w:rsidR="00581300" w:rsidRDefault="00741876" w:rsidP="00365D6B">
      <w:pPr>
        <w:pStyle w:val="Heading2"/>
      </w:pPr>
      <w:bookmarkStart w:id="186" w:name="_Toc165031843"/>
      <w:commentRangeStart w:id="187"/>
      <w:r>
        <w:t>Toepassing: Quantumdots</w:t>
      </w:r>
      <w:commentRangeEnd w:id="187"/>
      <w:r w:rsidR="00E272AA">
        <w:rPr>
          <w:rStyle w:val="CommentReference"/>
          <w:rFonts w:asciiTheme="minorHAnsi" w:eastAsiaTheme="minorHAnsi" w:hAnsiTheme="minorHAnsi" w:cstheme="minorBidi"/>
          <w:color w:val="auto"/>
        </w:rPr>
        <w:commentReference w:id="187"/>
      </w:r>
      <w:bookmarkEnd w:id="186"/>
    </w:p>
    <w:p w14:paraId="11554058" w14:textId="5C8D68E8" w:rsidR="00485D44" w:rsidRPr="00365D6B" w:rsidRDefault="002959D5" w:rsidP="00365D6B">
      <w:r>
        <w:t xml:space="preserve">Quantumdots </w:t>
      </w:r>
      <w:r w:rsidR="00150BC1">
        <w:t xml:space="preserve">zijn </w:t>
      </w:r>
      <w:r w:rsidR="006F2303">
        <w:t xml:space="preserve">kleine kristallen gemaakt van halfgeleidermateriaal. </w:t>
      </w:r>
      <w:r w:rsidR="00047A15">
        <w:t xml:space="preserve">Ze zijn slechts enkele nanometer in diameter. Door </w:t>
      </w:r>
      <w:r w:rsidR="00150BC1">
        <w:t>die</w:t>
      </w:r>
      <w:r w:rsidR="00047A15">
        <w:t xml:space="preserve"> kleine afmeting gedragen de elektronen in quantumdots </w:t>
      </w:r>
      <w:r w:rsidR="00D20E9E">
        <w:t xml:space="preserve">zich anders: ze kunnen alleen licht absorberen van een bepaalde gofllengte en zenden het weer uit bij een langere golflengte. Kortom: quantumdots fluoresceren. </w:t>
      </w:r>
      <w:r w:rsidR="00485D44">
        <w:t>Door het materiaal waarvan de quantumdot is gemaakt slim te kiezen en door de afmeting aan te passen kunnen er quantumdots gemaakt worden met de gewenste optische eigenschappen.</w:t>
      </w:r>
    </w:p>
    <w:p w14:paraId="5C5B3139" w14:textId="5A629E66" w:rsidR="00581300" w:rsidRDefault="00172FC1">
      <w:r>
        <w:t>Quantumdots worden gebruikt in beeldschermen, in zonnepanelen en in biologisch onderzoek.</w:t>
      </w:r>
      <w:r w:rsidR="00581300">
        <w:br w:type="page"/>
      </w:r>
    </w:p>
    <w:p w14:paraId="13630323" w14:textId="4EEFB0B7" w:rsidR="00A94B4C" w:rsidRDefault="00D40515" w:rsidP="00D40515">
      <w:pPr>
        <w:pStyle w:val="Heading1"/>
      </w:pPr>
      <w:bookmarkStart w:id="188" w:name="_Toc162000899"/>
      <w:bookmarkStart w:id="189" w:name="_Toc165031844"/>
      <w:r>
        <w:lastRenderedPageBreak/>
        <w:t>Magnetisme</w:t>
      </w:r>
      <w:r w:rsidR="005D1F39">
        <w:t xml:space="preserve"> en spin</w:t>
      </w:r>
      <w:bookmarkEnd w:id="188"/>
      <w:bookmarkEnd w:id="189"/>
    </w:p>
    <w:p w14:paraId="6BB331B4" w14:textId="6081A459" w:rsidR="004354B3" w:rsidRDefault="004354B3" w:rsidP="004354B3">
      <w:pPr>
        <w:pStyle w:val="Heading2"/>
      </w:pPr>
      <w:bookmarkStart w:id="190" w:name="_Toc165031845"/>
      <w:r>
        <w:t>Inleiding</w:t>
      </w:r>
      <w:bookmarkEnd w:id="190"/>
    </w:p>
    <w:p w14:paraId="02A3D0EA" w14:textId="2983B5E4" w:rsidR="007A2A73" w:rsidRDefault="002B725D" w:rsidP="007A2A73">
      <w:r>
        <w:t xml:space="preserve">In het vorige hoofdstuk heb je kennis gemaakt met fluorescentie. In </w:t>
      </w:r>
      <w:r w:rsidR="007F70DF">
        <w:t xml:space="preserve">het practicum van </w:t>
      </w:r>
      <w:r w:rsidR="007F70DF">
        <w:fldChar w:fldCharType="begin"/>
      </w:r>
      <w:r w:rsidR="007F70DF">
        <w:instrText xml:space="preserve"> REF _Ref158985698 \r \h </w:instrText>
      </w:r>
      <w:r w:rsidR="007F70DF">
        <w:fldChar w:fldCharType="separate"/>
      </w:r>
      <w:r w:rsidR="007F70DF">
        <w:t>Opdracht 3.3</w:t>
      </w:r>
      <w:r w:rsidR="007F70DF">
        <w:fldChar w:fldCharType="end"/>
      </w:r>
      <w:r w:rsidR="007F70DF">
        <w:t xml:space="preserve"> bleek de mate van fluorescentie en de precieze golflengte van het uitgezonden licht sterk afhankelijk te zijn van de oplossing. </w:t>
      </w:r>
      <w:r w:rsidR="002D3ABA">
        <w:t xml:space="preserve">Met andere woorden: de energieniveaus van de fluorescerende stof </w:t>
      </w:r>
      <w:r w:rsidR="008665E1">
        <w:t xml:space="preserve">veranderen onder </w:t>
      </w:r>
      <w:r w:rsidR="007618D8">
        <w:t xml:space="preserve">invloed van </w:t>
      </w:r>
      <w:r w:rsidR="00F323B0">
        <w:t xml:space="preserve">ladingen in de </w:t>
      </w:r>
      <w:r w:rsidR="00865B87">
        <w:t>oplossing</w:t>
      </w:r>
      <w:r w:rsidR="007618D8">
        <w:t>.</w:t>
      </w:r>
      <w:r w:rsidR="00EE40EC">
        <w:t xml:space="preserve"> Ook een magnetisch veld kan de ligging van energieniveaus veranderen. Dat effect wordt bijvoorbeeld gebruikt in een MRI-scanner</w:t>
      </w:r>
      <w:r w:rsidR="00236801">
        <w:t xml:space="preserve"> in het ziekenhuis</w:t>
      </w:r>
      <w:r w:rsidR="00EE40EC">
        <w:t xml:space="preserve">. </w:t>
      </w:r>
      <w:r w:rsidR="007974D5">
        <w:t xml:space="preserve">Ook is het zichtbaar in het spectrum van </w:t>
      </w:r>
      <w:r w:rsidR="0035497D">
        <w:t xml:space="preserve">verschillende elementen, </w:t>
      </w:r>
      <w:r w:rsidR="007974D5">
        <w:t xml:space="preserve">bijvoorbeeld </w:t>
      </w:r>
      <w:r w:rsidR="0035497D">
        <w:t xml:space="preserve">waterstof en </w:t>
      </w:r>
      <w:r w:rsidR="007974D5">
        <w:t>natrium.</w:t>
      </w:r>
      <w:r w:rsidR="00C653FD">
        <w:t xml:space="preserve"> </w:t>
      </w:r>
      <w:r w:rsidR="0035497D">
        <w:t xml:space="preserve">Dit wordt het </w:t>
      </w:r>
      <w:r w:rsidR="004053D0">
        <w:t>z</w:t>
      </w:r>
      <w:r w:rsidR="0035497D">
        <w:t xml:space="preserve">eeman-effect genoemd, naar de Nederlandse natuurkundige </w:t>
      </w:r>
      <w:r w:rsidR="000C4D75">
        <w:t xml:space="preserve">Pieter Zeeman (1865 </w:t>
      </w:r>
      <w:r w:rsidR="00935D7C" w:rsidRPr="00935D7C">
        <w:t>–</w:t>
      </w:r>
      <w:r w:rsidR="00935D7C">
        <w:t xml:space="preserve"> 1943).</w:t>
      </w:r>
      <w:r w:rsidR="004053D0">
        <w:t xml:space="preserve"> Het zeeman-effect is </w:t>
      </w:r>
      <w:r w:rsidR="00EA6979">
        <w:t xml:space="preserve">niet makkelijk zichtbaar te maken. Toch denken wetenschappers dat vogels het aardmagnetisch veld kunnen </w:t>
      </w:r>
      <w:r w:rsidR="00A8358C">
        <w:t>“</w:t>
      </w:r>
      <w:r w:rsidR="00EA6979">
        <w:t>zien</w:t>
      </w:r>
      <w:r w:rsidR="00A8358C">
        <w:t>”</w:t>
      </w:r>
      <w:r w:rsidR="00EA6979">
        <w:t xml:space="preserve"> en z</w:t>
      </w:r>
      <w:r w:rsidR="00A8358C">
        <w:t>o hun weg vinden op lange tochten</w:t>
      </w:r>
      <w:r w:rsidR="00B52310">
        <w:t>; dankzij een quantumeffect</w:t>
      </w:r>
      <w:r w:rsidR="00A8358C">
        <w:t>.</w:t>
      </w:r>
    </w:p>
    <w:p w14:paraId="6BA90FCE" w14:textId="014BFAB9" w:rsidR="00E01434" w:rsidRDefault="00E01434" w:rsidP="00E01434">
      <w:pPr>
        <w:pStyle w:val="Heading2"/>
      </w:pPr>
      <w:bookmarkStart w:id="191" w:name="_Toc165031846"/>
      <w:r>
        <w:t>Navigerende vogels</w:t>
      </w:r>
      <w:bookmarkEnd w:id="191"/>
    </w:p>
    <w:p w14:paraId="2506B657" w14:textId="77777777" w:rsidR="00231A88" w:rsidRDefault="00231A88" w:rsidP="00231A88"/>
    <w:p w14:paraId="2ECB602F" w14:textId="106A16D8" w:rsidR="00231A88" w:rsidRPr="00231A88" w:rsidRDefault="00231A88" w:rsidP="00231A88">
      <w:r>
        <w:rPr>
          <w:noProof/>
        </w:rPr>
        <w:drawing>
          <wp:inline distT="0" distB="0" distL="0" distR="0" wp14:anchorId="50FB0FF2" wp14:editId="1572D77E">
            <wp:extent cx="4572000" cy="3429000"/>
            <wp:effectExtent l="0" t="0" r="0" b="0"/>
            <wp:docPr id="1421339624" name="Video 2" descr="How quantum mechanics help birds find their way">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39624" name="Video 2" descr="How quantum mechanics help birds find their way">
                      <a:hlinkClick r:id="rId77"/>
                    </pic:cNvPr>
                    <pic:cNvPicPr/>
                  </pic:nvPicPr>
                  <pic:blipFill>
                    <a:blip r:embed="rId7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0SPD2r0xV8k?feature=oembed&quot; frameborder=&quot;0&quot; allow=&quot;accelerometer; autoplay; clipboard-write; encrypted-media; gyroscope; picture-in-picture; web-share&quot; referrerpolicy=&quot;strict-origin-when-cross-origin&quot; allowfullscreen=&quot;&quot; title=&quot;How quantum mechanics help birds find their way&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2711FEB" w14:textId="71085182" w:rsidR="00385D5A" w:rsidRDefault="00E01434" w:rsidP="00E01434">
      <w:pPr>
        <w:rPr>
          <w:lang w:val="en-GB"/>
        </w:rPr>
      </w:pPr>
      <w:r w:rsidRPr="00E10BA4">
        <w:rPr>
          <w:lang w:val="en-GB"/>
        </w:rPr>
        <w:t>[</w:t>
      </w:r>
      <w:r w:rsidR="00385D5A">
        <w:rPr>
          <w:lang w:val="en-GB"/>
        </w:rPr>
        <w:t>Geschikte YouTube video (kort)</w:t>
      </w:r>
    </w:p>
    <w:p w14:paraId="388C96CA" w14:textId="09821491" w:rsidR="008828D2" w:rsidRPr="00AA67FB" w:rsidRDefault="00666943" w:rsidP="00E01434">
      <w:pPr>
        <w:rPr>
          <w:rStyle w:val="citation-ydarp"/>
          <w:lang w:val="en-GB"/>
        </w:rPr>
      </w:pPr>
      <w:r w:rsidRPr="00E10BA4">
        <w:rPr>
          <w:lang w:val="en-GB"/>
        </w:rPr>
        <w:t xml:space="preserve">samenvatting van </w:t>
      </w:r>
      <w:r w:rsidR="00E10BA4" w:rsidRPr="00E10BA4">
        <w:rPr>
          <w:rStyle w:val="HTMLCite"/>
          <w:lang w:val="en-GB"/>
        </w:rPr>
        <w:t xml:space="preserve">“The Quantum Nature of Bird Migration” in </w:t>
      </w:r>
      <w:r w:rsidR="00E10BA4" w:rsidRPr="00E10BA4">
        <w:rPr>
          <w:rStyle w:val="citation-ydarp"/>
          <w:i/>
          <w:iCs/>
          <w:lang w:val="en-GB"/>
        </w:rPr>
        <w:t>Scientific American Magazine Vol. 326 No. 4 (April 2022), p. 2</w:t>
      </w:r>
      <w:r w:rsidR="007E7ED8">
        <w:rPr>
          <w:rStyle w:val="citation-ydarp"/>
          <w:i/>
          <w:iCs/>
          <w:lang w:val="en-GB"/>
        </w:rPr>
        <w:t>6</w:t>
      </w:r>
      <w:r w:rsidR="00AA67FB">
        <w:rPr>
          <w:rStyle w:val="citation-ydarp"/>
          <w:lang w:val="en-GB"/>
        </w:rPr>
        <w:t xml:space="preserve">, zie ook </w:t>
      </w:r>
      <w:r w:rsidR="00AA67FB">
        <w:rPr>
          <w:rStyle w:val="citation-ydarp"/>
          <w:i/>
          <w:iCs/>
          <w:lang w:val="en-GB"/>
        </w:rPr>
        <w:t>Quantum Effects in Biology</w:t>
      </w:r>
    </w:p>
    <w:p w14:paraId="7C922103" w14:textId="77777777" w:rsidR="00BF64F3" w:rsidRDefault="00BF64F3" w:rsidP="00BA3D6C">
      <w:pPr>
        <w:pStyle w:val="ListParagraph"/>
        <w:numPr>
          <w:ilvl w:val="0"/>
          <w:numId w:val="29"/>
        </w:numPr>
        <w:rPr>
          <w:lang w:val="en-GB"/>
        </w:rPr>
      </w:pPr>
      <w:r>
        <w:rPr>
          <w:lang w:val="en-GB"/>
        </w:rPr>
        <w:t>Eigenschappen navigatie vogels</w:t>
      </w:r>
    </w:p>
    <w:p w14:paraId="4B704928" w14:textId="77777777" w:rsidR="00BF64F3" w:rsidRPr="00BF64F3" w:rsidRDefault="00BF64F3" w:rsidP="00BA3D6C">
      <w:pPr>
        <w:pStyle w:val="ListParagraph"/>
        <w:numPr>
          <w:ilvl w:val="0"/>
          <w:numId w:val="29"/>
        </w:numPr>
      </w:pPr>
      <w:r w:rsidRPr="00BF64F3">
        <w:t>Niet gevoelig voor richting B-veld</w:t>
      </w:r>
    </w:p>
    <w:p w14:paraId="63AA79CE" w14:textId="77777777" w:rsidR="00BF64F3" w:rsidRPr="00BF64F3" w:rsidRDefault="00BF64F3" w:rsidP="00BA3D6C">
      <w:pPr>
        <w:pStyle w:val="ListParagraph"/>
        <w:numPr>
          <w:ilvl w:val="0"/>
          <w:numId w:val="29"/>
        </w:numPr>
      </w:pPr>
      <w:r>
        <w:t>Wel gevoelig voor inclinatie en sterkte</w:t>
      </w:r>
    </w:p>
    <w:p w14:paraId="4010395F" w14:textId="41F25E8E" w:rsidR="00BF64F3" w:rsidRDefault="00BF64F3" w:rsidP="00BA3D6C">
      <w:pPr>
        <w:pStyle w:val="ListParagraph"/>
        <w:numPr>
          <w:ilvl w:val="0"/>
          <w:numId w:val="29"/>
        </w:numPr>
      </w:pPr>
      <w:r>
        <w:t>Gevoelig voor hoogfrequent B-veld (MHz): gevoelig voor “radiosmog”</w:t>
      </w:r>
    </w:p>
    <w:p w14:paraId="6EE4A43C" w14:textId="07FF67D5" w:rsidR="00CB293E" w:rsidRPr="00BF64F3" w:rsidRDefault="00CB293E" w:rsidP="00BA3D6C">
      <w:pPr>
        <w:pStyle w:val="ListParagraph"/>
        <w:numPr>
          <w:ilvl w:val="0"/>
          <w:numId w:val="29"/>
        </w:numPr>
      </w:pPr>
      <w:r>
        <w:t>Gevoelig voor licht: vogels lijken veld te “zien”</w:t>
      </w:r>
    </w:p>
    <w:p w14:paraId="7C45CFBF" w14:textId="77777777" w:rsidR="00AD3BA1" w:rsidRDefault="00BF64F3" w:rsidP="00BA3D6C">
      <w:pPr>
        <w:pStyle w:val="ListParagraph"/>
        <w:numPr>
          <w:ilvl w:val="0"/>
          <w:numId w:val="29"/>
        </w:numPr>
      </w:pPr>
      <w:r>
        <w:t>Conclusie: het kan niet macroscopisch effect zijn in de snavel, wel moleculair</w:t>
      </w:r>
      <w:r w:rsidR="00CB293E">
        <w:t xml:space="preserve"> in het netvlies van het oog</w:t>
      </w:r>
    </w:p>
    <w:p w14:paraId="7D0A41EB" w14:textId="53FFD9FB" w:rsidR="00E01434" w:rsidRPr="00BF64F3" w:rsidRDefault="00E01434" w:rsidP="00AD3BA1">
      <w:r w:rsidRPr="00BF64F3">
        <w:lastRenderedPageBreak/>
        <w:t>]</w:t>
      </w:r>
    </w:p>
    <w:p w14:paraId="41EA1B6A" w14:textId="608CC096" w:rsidR="00B84B0A" w:rsidRDefault="00582570" w:rsidP="006B0C1F">
      <w:pPr>
        <w:pStyle w:val="Heading2"/>
      </w:pPr>
      <w:bookmarkStart w:id="192" w:name="_Toc165031847"/>
      <w:r>
        <w:t>Magnetische velden en elektrische stroom</w:t>
      </w:r>
      <w:bookmarkEnd w:id="192"/>
    </w:p>
    <w:p w14:paraId="06B16C8C" w14:textId="5FDC07C0" w:rsidR="009B2AD6" w:rsidRPr="00B13E1D" w:rsidRDefault="00B13E1D" w:rsidP="005C14D3">
      <w:r>
        <w:t>Maak voordat je de theorie bestudeert de volgende opdracht.</w:t>
      </w:r>
    </w:p>
    <w:tbl>
      <w:tblPr>
        <w:tblStyle w:val="Opdracht-achtergrond"/>
        <w:tblW w:w="0" w:type="auto"/>
        <w:tblLook w:val="04A0" w:firstRow="1" w:lastRow="0" w:firstColumn="1" w:lastColumn="0" w:noHBand="0" w:noVBand="1"/>
      </w:tblPr>
      <w:tblGrid>
        <w:gridCol w:w="9026"/>
      </w:tblGrid>
      <w:tr w:rsidR="006B0C1F" w14:paraId="494E8452" w14:textId="77777777" w:rsidTr="00910E4D">
        <w:tc>
          <w:tcPr>
            <w:tcW w:w="5000" w:type="pct"/>
          </w:tcPr>
          <w:p w14:paraId="5DB9A694" w14:textId="6320826B" w:rsidR="000960D0" w:rsidRDefault="00096EEF" w:rsidP="00FA60EA">
            <w:pPr>
              <w:pStyle w:val="Heading3"/>
            </w:pPr>
            <w:bookmarkStart w:id="193" w:name="_Ref161410918"/>
            <w:bookmarkStart w:id="194" w:name="_Toc162000900"/>
            <w:commentRangeStart w:id="195"/>
            <w:r>
              <w:t>Practicum: e</w:t>
            </w:r>
            <w:r w:rsidR="000960D0" w:rsidRPr="00AD3BA1">
              <w:t>igenschappen</w:t>
            </w:r>
            <w:r w:rsidR="000960D0">
              <w:t xml:space="preserve"> </w:t>
            </w:r>
            <w:r w:rsidR="000960D0" w:rsidRPr="00F870AE">
              <w:t>van</w:t>
            </w:r>
            <w:r w:rsidR="000960D0">
              <w:t xml:space="preserve"> (elektro)</w:t>
            </w:r>
            <w:r w:rsidR="000960D0" w:rsidRPr="009B2AD6">
              <w:t>magneten</w:t>
            </w:r>
            <w:bookmarkEnd w:id="193"/>
            <w:bookmarkEnd w:id="194"/>
            <w:commentRangeEnd w:id="195"/>
            <w:r w:rsidR="006849A3">
              <w:rPr>
                <w:rStyle w:val="CommentReference"/>
                <w:rFonts w:asciiTheme="minorHAnsi" w:eastAsiaTheme="minorHAnsi" w:hAnsiTheme="minorHAnsi" w:cstheme="minorBidi"/>
                <w:color w:val="auto"/>
              </w:rPr>
              <w:commentReference w:id="195"/>
            </w:r>
          </w:p>
          <w:p w14:paraId="2ADD223A" w14:textId="31E29D4F" w:rsidR="006B0C1F" w:rsidRDefault="006B0C1F" w:rsidP="00910E4D">
            <w:r>
              <w:t>Voor deze opdracht heb je nodig:</w:t>
            </w:r>
          </w:p>
          <w:p w14:paraId="0076E7E9" w14:textId="77777777" w:rsidR="006B0C1F" w:rsidRDefault="006B0C1F" w:rsidP="00BA3D6C">
            <w:pPr>
              <w:pStyle w:val="ListParagraph"/>
              <w:numPr>
                <w:ilvl w:val="0"/>
                <w:numId w:val="27"/>
              </w:numPr>
            </w:pPr>
            <w:r>
              <w:t>twee permanente magneten</w:t>
            </w:r>
          </w:p>
          <w:p w14:paraId="6CAB8B24" w14:textId="77777777" w:rsidR="006B0C1F" w:rsidRDefault="006B0C1F" w:rsidP="00BA3D6C">
            <w:pPr>
              <w:pStyle w:val="ListParagraph"/>
              <w:numPr>
                <w:ilvl w:val="0"/>
                <w:numId w:val="27"/>
              </w:numPr>
            </w:pPr>
            <w:r>
              <w:t>kompas</w:t>
            </w:r>
          </w:p>
          <w:p w14:paraId="0C05D872" w14:textId="77777777" w:rsidR="006B0C1F" w:rsidRDefault="006B0C1F" w:rsidP="00BA3D6C">
            <w:pPr>
              <w:pStyle w:val="ListParagraph"/>
              <w:numPr>
                <w:ilvl w:val="0"/>
                <w:numId w:val="27"/>
              </w:numPr>
            </w:pPr>
            <w:r>
              <w:t>spoel (minimaal 200 windingen)</w:t>
            </w:r>
          </w:p>
          <w:p w14:paraId="574D4FE0" w14:textId="77777777" w:rsidR="006B0C1F" w:rsidRDefault="006B0C1F" w:rsidP="00BA3D6C">
            <w:pPr>
              <w:pStyle w:val="ListParagraph"/>
              <w:numPr>
                <w:ilvl w:val="0"/>
                <w:numId w:val="27"/>
              </w:numPr>
            </w:pPr>
            <w:r>
              <w:t>variabele gelijkspanningsbron</w:t>
            </w:r>
          </w:p>
          <w:p w14:paraId="4BFE22A2" w14:textId="77777777" w:rsidR="006B0C1F" w:rsidRDefault="006B0C1F" w:rsidP="00BA3D6C">
            <w:pPr>
              <w:pStyle w:val="ListParagraph"/>
              <w:numPr>
                <w:ilvl w:val="0"/>
                <w:numId w:val="27"/>
              </w:numPr>
            </w:pPr>
            <w:r>
              <w:t>twee aansluitsnoeren</w:t>
            </w:r>
          </w:p>
          <w:p w14:paraId="6F838E05" w14:textId="77777777" w:rsidR="006B0C1F" w:rsidRDefault="006B0C1F" w:rsidP="00BA3D6C">
            <w:pPr>
              <w:pStyle w:val="ListParagraph"/>
              <w:numPr>
                <w:ilvl w:val="0"/>
                <w:numId w:val="27"/>
              </w:numPr>
            </w:pPr>
            <w:r>
              <w:t>dik papier/karton (a4, ca. 200 grams)</w:t>
            </w:r>
          </w:p>
          <w:p w14:paraId="24EC489C" w14:textId="77777777" w:rsidR="006B0C1F" w:rsidRDefault="006B0C1F" w:rsidP="00BA3D6C">
            <w:pPr>
              <w:pStyle w:val="ListParagraph"/>
              <w:numPr>
                <w:ilvl w:val="0"/>
                <w:numId w:val="27"/>
              </w:numPr>
            </w:pPr>
            <w:r>
              <w:t>ijzervijlsel</w:t>
            </w:r>
          </w:p>
          <w:p w14:paraId="246AE51F" w14:textId="77777777" w:rsidR="00892339" w:rsidRDefault="00892339" w:rsidP="00910E4D"/>
          <w:p w14:paraId="17AA46A4" w14:textId="245322CD" w:rsidR="006B0C1F" w:rsidRDefault="006B0C1F" w:rsidP="00910E4D">
            <w:r>
              <w:t>In deze opdracht onderzoek je de eigenschappen van permanenten magneten en elektromagneten. Noteer je waarnemingen voor de volgende activiteiten:</w:t>
            </w:r>
          </w:p>
          <w:p w14:paraId="7A64BD5E" w14:textId="77777777" w:rsidR="006B0C1F" w:rsidRDefault="006B0C1F" w:rsidP="00BA3D6C">
            <w:pPr>
              <w:pStyle w:val="ListParagraph"/>
              <w:numPr>
                <w:ilvl w:val="0"/>
                <w:numId w:val="28"/>
              </w:numPr>
            </w:pPr>
            <w:r>
              <w:t>Een magneet heeft twee uiteinden die polen worden genoemd. De ene wordt noord, de andere zuid genoemd. Gebruik het kompas om bij de permanenten magneet te bepalen welke pool noord en welke zuid is. Welke polen trekken elkaar aan? Welke stoten elkaar af?</w:t>
            </w:r>
          </w:p>
          <w:p w14:paraId="05C1BD68" w14:textId="50F5866C" w:rsidR="006B0C1F" w:rsidRDefault="006B0C1F" w:rsidP="00BA3D6C">
            <w:pPr>
              <w:pStyle w:val="ListParagraph"/>
              <w:numPr>
                <w:ilvl w:val="0"/>
                <w:numId w:val="28"/>
              </w:numPr>
            </w:pPr>
            <w:r>
              <w:t>Leg een permanente magneet vlak op tafel. Leg daarover het papier. Strooi over het ijzervijlsel over het papier. Beschrijf het patroon dat zichtbaar wordt. (Voorkom dat het ijzervijlsel in contact</w:t>
            </w:r>
            <w:r w:rsidR="005D67F3">
              <w:t xml:space="preserve"> komt</w:t>
            </w:r>
            <w:r>
              <w:t xml:space="preserve"> met de magneet</w:t>
            </w:r>
            <w:r w:rsidR="000A4D6A">
              <w:t>: het is lastig weer los te krijgen.</w:t>
            </w:r>
            <w:r>
              <w:t>)</w:t>
            </w:r>
          </w:p>
          <w:p w14:paraId="748BF4CD" w14:textId="77777777" w:rsidR="006B0C1F" w:rsidRDefault="006B0C1F" w:rsidP="00BA3D6C">
            <w:pPr>
              <w:pStyle w:val="ListParagraph"/>
              <w:numPr>
                <w:ilvl w:val="0"/>
                <w:numId w:val="28"/>
              </w:numPr>
            </w:pPr>
            <w:r>
              <w:t>Beweeg het kompas over het papier, rond de positie van de permanenten magneet. Beschrijf wat er met de kompasnaald gebeurt. Wat valt je op aan de richting van het kompas als je dit vergelijk met de richting waarin het ijzervijlsel zich richt?</w:t>
            </w:r>
          </w:p>
          <w:p w14:paraId="383B5B41" w14:textId="77777777" w:rsidR="006B0C1F" w:rsidRDefault="006B0C1F" w:rsidP="00BA3D6C">
            <w:pPr>
              <w:pStyle w:val="ListParagraph"/>
              <w:numPr>
                <w:ilvl w:val="0"/>
                <w:numId w:val="28"/>
              </w:numPr>
            </w:pPr>
            <w:r>
              <w:t>Ruim het ijzervijlsel als volgt op: vouw een vel a4 dubbel en weer open, kiep het ijzervijlsel erop en verzamel het in de vouw. Giet het terug in het potje.</w:t>
            </w:r>
          </w:p>
          <w:p w14:paraId="4F4947A6" w14:textId="46134B02" w:rsidR="006B0C1F" w:rsidRDefault="00AD3BA1" w:rsidP="00910E4D">
            <w:r>
              <w:t>[uitwerken]</w:t>
            </w:r>
          </w:p>
        </w:tc>
      </w:tr>
    </w:tbl>
    <w:p w14:paraId="46837A5D" w14:textId="77777777" w:rsidR="00910E4D" w:rsidRDefault="00910E4D" w:rsidP="00910E4D">
      <w:pPr>
        <w:pStyle w:val="NoSpacing"/>
      </w:pPr>
    </w:p>
    <w:p w14:paraId="06416D7A" w14:textId="2A4CD85F" w:rsidR="000758D2" w:rsidRDefault="00F91290" w:rsidP="006F6CA7">
      <w:r>
        <w:t>Er zijn veel toepassingen van m</w:t>
      </w:r>
      <w:r w:rsidR="00582570">
        <w:t>agneten</w:t>
      </w:r>
      <w:r>
        <w:t>: koelkastmagneten, deurtjes die dicht blijven door een magneet</w:t>
      </w:r>
      <w:r w:rsidR="00E07F54">
        <w:t xml:space="preserve"> en kompassen om het noorden te vinden.</w:t>
      </w:r>
      <w:r w:rsidR="00A62A2F">
        <w:t xml:space="preserve"> Dit zijn voorbeelden van </w:t>
      </w:r>
      <w:r w:rsidR="004C6318">
        <w:t xml:space="preserve">permanente </w:t>
      </w:r>
      <w:r w:rsidR="00A62A2F">
        <w:t xml:space="preserve">magneten: </w:t>
      </w:r>
      <w:r w:rsidR="004C6318">
        <w:t>metalen</w:t>
      </w:r>
      <w:r w:rsidR="00615864">
        <w:t xml:space="preserve">, zoals </w:t>
      </w:r>
      <w:r w:rsidR="00AE1CC8">
        <w:t>ijzer, nikkel en kobalt</w:t>
      </w:r>
      <w:r w:rsidR="004C6318">
        <w:t xml:space="preserve">. Er zijn ook </w:t>
      </w:r>
      <w:r w:rsidR="004C6318" w:rsidRPr="00AE1CC8">
        <w:rPr>
          <w:i/>
          <w:iCs/>
        </w:rPr>
        <w:t>elektro</w:t>
      </w:r>
      <w:r w:rsidR="004C6318">
        <w:t xml:space="preserve">magneten: als je </w:t>
      </w:r>
      <w:r w:rsidR="00853258">
        <w:t>een elektrische stroom door een draad stuurt dan wekt die stroom een magnetisch veld op</w:t>
      </w:r>
      <w:r w:rsidR="006F649D">
        <w:t xml:space="preserve"> om de draad</w:t>
      </w:r>
      <w:r w:rsidR="00853258">
        <w:t xml:space="preserve">. Je kunt de draad </w:t>
      </w:r>
      <w:r w:rsidR="00161C6C">
        <w:t xml:space="preserve">rond een cilinder wikkelen zodat </w:t>
      </w:r>
      <w:r w:rsidR="001A14E4">
        <w:t xml:space="preserve">het magnetisch veld </w:t>
      </w:r>
      <w:r w:rsidR="004775A4">
        <w:t>van de windingen elkaar versterken. Dit wordt een spoel genoemd (</w:t>
      </w:r>
      <w:r w:rsidR="004775A4" w:rsidRPr="00FA752E">
        <w:rPr>
          <w:highlight w:val="yellow"/>
        </w:rPr>
        <w:t>figuur 4.x</w:t>
      </w:r>
      <w:r w:rsidR="004775A4">
        <w:t xml:space="preserve">). </w:t>
      </w:r>
      <w:r w:rsidR="003729EE">
        <w:t>I</w:t>
      </w:r>
      <w:r w:rsidR="00E772D3">
        <w:t xml:space="preserve">n zowel permanente magneten als in elektromagneten </w:t>
      </w:r>
      <w:r w:rsidR="003729EE">
        <w:t xml:space="preserve">ontstaat het magnetisch veld </w:t>
      </w:r>
      <w:r w:rsidR="00E772D3">
        <w:t xml:space="preserve">door </w:t>
      </w:r>
      <w:r w:rsidR="00EA0C55">
        <w:t xml:space="preserve">bewegende ladingen. Maar bij permanente magneten </w:t>
      </w:r>
      <w:r w:rsidR="003729EE">
        <w:t xml:space="preserve">speelt </w:t>
      </w:r>
      <w:r w:rsidR="00EA46E2">
        <w:t>quantummechanica een belangrijke rol.</w:t>
      </w:r>
    </w:p>
    <w:p w14:paraId="5EBCB0C6" w14:textId="16F54E7E" w:rsidR="00EB16AD" w:rsidRDefault="00EB16AD" w:rsidP="006F6CA7">
      <w:commentRangeStart w:id="196"/>
      <w:r>
        <w:rPr>
          <w:noProof/>
        </w:rPr>
        <w:lastRenderedPageBreak/>
        <w:drawing>
          <wp:inline distT="0" distB="0" distL="0" distR="0" wp14:anchorId="72A7EB5B" wp14:editId="392F1E88">
            <wp:extent cx="5731510" cy="2959735"/>
            <wp:effectExtent l="0" t="0" r="2540" b="0"/>
            <wp:docPr id="1292469189" name="Picture 1" descr="A table with text and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9189" name="Picture 1" descr="A table with text and numbers"/>
                    <pic:cNvPicPr/>
                  </pic:nvPicPr>
                  <pic:blipFill>
                    <a:blip r:embed="rId79">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commentRangeEnd w:id="196"/>
      <w:r w:rsidR="00D961D5">
        <w:rPr>
          <w:rStyle w:val="CommentReference"/>
        </w:rPr>
        <w:commentReference w:id="196"/>
      </w:r>
      <w:r w:rsidR="00D160A3">
        <w:br/>
      </w:r>
      <w:hyperlink r:id="rId80" w:history="1">
        <w:r w:rsidR="00DC153E" w:rsidRPr="004852D6">
          <w:rPr>
            <w:rStyle w:val="Hyperlink"/>
          </w:rPr>
          <w:t>https://mriquestions.com/how-strong-is-30t.html</w:t>
        </w:r>
      </w:hyperlink>
    </w:p>
    <w:p w14:paraId="360438AF" w14:textId="26A21B96" w:rsidR="00DC153E" w:rsidRDefault="00000000" w:rsidP="006F6CA7">
      <w:hyperlink r:id="rId81" w:history="1">
        <w:r w:rsidR="00DC153E" w:rsidRPr="004852D6">
          <w:rPr>
            <w:rStyle w:val="Hyperlink"/>
          </w:rPr>
          <w:t>https://en.wikipedia.org/wiki/Orders_of_magnitude_(magnetic_field)</w:t>
        </w:r>
      </w:hyperlink>
    </w:p>
    <w:tbl>
      <w:tblPr>
        <w:tblStyle w:val="TableGrid"/>
        <w:tblW w:w="0" w:type="auto"/>
        <w:tblLook w:val="04A0" w:firstRow="1" w:lastRow="0" w:firstColumn="1" w:lastColumn="0" w:noHBand="0" w:noVBand="1"/>
      </w:tblPr>
      <w:tblGrid>
        <w:gridCol w:w="1077"/>
        <w:gridCol w:w="1826"/>
        <w:gridCol w:w="6113"/>
      </w:tblGrid>
      <w:tr w:rsidR="00150F3C" w14:paraId="489D96BF" w14:textId="40446F86" w:rsidTr="00D57AB0">
        <w:tc>
          <w:tcPr>
            <w:tcW w:w="1109" w:type="dxa"/>
          </w:tcPr>
          <w:p w14:paraId="09A83C29" w14:textId="7F4D2A7D" w:rsidR="00B204DF" w:rsidRPr="00AD75D8" w:rsidRDefault="00AD75D8" w:rsidP="006F6CA7">
            <w:r w:rsidRPr="00AD75D8">
              <w:t>Veld</w:t>
            </w:r>
            <w:r>
              <w:t>sterkte in Tesla</w:t>
            </w:r>
          </w:p>
        </w:tc>
        <w:tc>
          <w:tcPr>
            <w:tcW w:w="5974" w:type="dxa"/>
          </w:tcPr>
          <w:p w14:paraId="16189876" w14:textId="56F9C07C" w:rsidR="00B204DF" w:rsidRDefault="00AD75D8" w:rsidP="006F6CA7">
            <w:r>
              <w:t>Wat</w:t>
            </w:r>
          </w:p>
        </w:tc>
        <w:tc>
          <w:tcPr>
            <w:tcW w:w="1933" w:type="dxa"/>
          </w:tcPr>
          <w:p w14:paraId="1C7750F5" w14:textId="28493B9A" w:rsidR="00B204DF" w:rsidRDefault="00B204DF" w:rsidP="006F6CA7">
            <w:r>
              <w:t>bron</w:t>
            </w:r>
          </w:p>
        </w:tc>
      </w:tr>
      <w:tr w:rsidR="00150F3C" w14:paraId="1A0EF597" w14:textId="73B8F4F7" w:rsidTr="00D57AB0">
        <w:tc>
          <w:tcPr>
            <w:tcW w:w="1109" w:type="dxa"/>
          </w:tcPr>
          <w:p w14:paraId="60ACF9D9" w14:textId="0190C001" w:rsidR="00B204DF" w:rsidRDefault="00B204DF" w:rsidP="006F6CA7">
            <w:r>
              <w:t>10</w:t>
            </w:r>
            <w:r>
              <w:rPr>
                <w:rFonts w:cstheme="minorHAnsi"/>
                <w:vertAlign w:val="superscript"/>
              </w:rPr>
              <w:t>−</w:t>
            </w:r>
            <w:r>
              <w:rPr>
                <w:vertAlign w:val="superscript"/>
              </w:rPr>
              <w:t>18</w:t>
            </w:r>
          </w:p>
        </w:tc>
        <w:tc>
          <w:tcPr>
            <w:tcW w:w="5974" w:type="dxa"/>
          </w:tcPr>
          <w:p w14:paraId="66F9D937" w14:textId="6B5D6263" w:rsidR="00B204DF" w:rsidRDefault="00AD75D8" w:rsidP="006F6CA7">
            <w:r>
              <w:t xml:space="preserve">Gevoeligheid </w:t>
            </w:r>
            <w:r w:rsidR="00937F54">
              <w:t>SQUID in Gravity Probe B</w:t>
            </w:r>
          </w:p>
        </w:tc>
        <w:tc>
          <w:tcPr>
            <w:tcW w:w="1933" w:type="dxa"/>
          </w:tcPr>
          <w:p w14:paraId="199A9D72" w14:textId="11E50EBF" w:rsidR="00B204DF" w:rsidRDefault="00B204DF" w:rsidP="006F6CA7">
            <w:r w:rsidRPr="00B204DF">
              <w:t>http://einstein.stanford.edu/content/education/GP-B_T-Guide4-2008.pdf</w:t>
            </w:r>
          </w:p>
        </w:tc>
      </w:tr>
      <w:tr w:rsidR="00150F3C" w14:paraId="0C72936E" w14:textId="67ECC8C5" w:rsidTr="00D57AB0">
        <w:tc>
          <w:tcPr>
            <w:tcW w:w="1109" w:type="dxa"/>
          </w:tcPr>
          <w:p w14:paraId="4AF056D4" w14:textId="12F38781" w:rsidR="00B204DF" w:rsidRPr="00065C09" w:rsidRDefault="00065C09" w:rsidP="006F6CA7">
            <w:pPr>
              <w:rPr>
                <w:vertAlign w:val="superscript"/>
              </w:rPr>
            </w:pPr>
            <w:r>
              <w:t>10</w:t>
            </w:r>
            <w:r>
              <w:rPr>
                <w:rFonts w:cstheme="minorHAnsi"/>
                <w:vertAlign w:val="superscript"/>
              </w:rPr>
              <w:t>−</w:t>
            </w:r>
            <w:r w:rsidR="00A865FD">
              <w:rPr>
                <w:vertAlign w:val="superscript"/>
              </w:rPr>
              <w:t>14</w:t>
            </w:r>
          </w:p>
        </w:tc>
        <w:tc>
          <w:tcPr>
            <w:tcW w:w="5974" w:type="dxa"/>
          </w:tcPr>
          <w:p w14:paraId="013FECF8" w14:textId="429D7F8A" w:rsidR="00B204DF" w:rsidRDefault="00A865FD" w:rsidP="006F6CA7">
            <w:r>
              <w:t>Menselijke hersenen</w:t>
            </w:r>
          </w:p>
        </w:tc>
        <w:tc>
          <w:tcPr>
            <w:tcW w:w="1933" w:type="dxa"/>
          </w:tcPr>
          <w:p w14:paraId="01DF1A5E" w14:textId="3D5A8B5D" w:rsidR="00B204DF" w:rsidRDefault="005A76C8" w:rsidP="006F6CA7">
            <w:r w:rsidRPr="005A76C8">
              <w:t>https://acris.aalto.fi/ws/portalfiles/portal/14383291/RevModPhys.65.413.pdf</w:t>
            </w:r>
          </w:p>
        </w:tc>
      </w:tr>
      <w:tr w:rsidR="00150F3C" w14:paraId="7B01D6F8" w14:textId="5A74FAEF" w:rsidTr="00D57AB0">
        <w:tc>
          <w:tcPr>
            <w:tcW w:w="1109" w:type="dxa"/>
          </w:tcPr>
          <w:p w14:paraId="228E9252" w14:textId="4632894D" w:rsidR="00B204DF" w:rsidRPr="00782FE8" w:rsidRDefault="00782FE8" w:rsidP="006F6CA7">
            <w:pPr>
              <w:rPr>
                <w:vertAlign w:val="superscript"/>
              </w:rPr>
            </w:pPr>
            <w:r>
              <w:t>10</w:t>
            </w:r>
            <w:r w:rsidRPr="00782FE8">
              <w:rPr>
                <w:rFonts w:cstheme="minorHAnsi"/>
                <w:vertAlign w:val="superscript"/>
              </w:rPr>
              <w:t>−</w:t>
            </w:r>
            <w:r w:rsidRPr="00782FE8">
              <w:rPr>
                <w:vertAlign w:val="superscript"/>
              </w:rPr>
              <w:t>7</w:t>
            </w:r>
          </w:p>
        </w:tc>
        <w:tc>
          <w:tcPr>
            <w:tcW w:w="5974" w:type="dxa"/>
          </w:tcPr>
          <w:p w14:paraId="52900AF9" w14:textId="1FD7A779" w:rsidR="00B204DF" w:rsidRDefault="00782FE8" w:rsidP="006F6CA7">
            <w:r>
              <w:t>Magnetron op 1 m</w:t>
            </w:r>
          </w:p>
        </w:tc>
        <w:tc>
          <w:tcPr>
            <w:tcW w:w="1933" w:type="dxa"/>
          </w:tcPr>
          <w:p w14:paraId="54CB8342" w14:textId="4C99A35F" w:rsidR="00B204DF" w:rsidRDefault="009F1081" w:rsidP="006F6CA7">
            <w:r w:rsidRPr="009F1081">
              <w:t>https://web.archive.org/web/20210428043618/http://www-ehs.ucsd.edu/LBCI/LIPA_Magnetic_Field_Levels_Around_Homes.pdf</w:t>
            </w:r>
          </w:p>
        </w:tc>
      </w:tr>
      <w:tr w:rsidR="00150F3C" w14:paraId="7652C8C6" w14:textId="39FA5609" w:rsidTr="00D57AB0">
        <w:tc>
          <w:tcPr>
            <w:tcW w:w="1109" w:type="dxa"/>
          </w:tcPr>
          <w:p w14:paraId="10A0EED1" w14:textId="760F762C" w:rsidR="00B204DF" w:rsidRPr="003A2419" w:rsidRDefault="003A2419" w:rsidP="006F6CA7">
            <w:pPr>
              <w:rPr>
                <w:vertAlign w:val="superscript"/>
              </w:rPr>
            </w:pPr>
            <w:r>
              <w:t>10</w:t>
            </w:r>
            <w:r>
              <w:rPr>
                <w:rFonts w:cstheme="minorHAnsi"/>
                <w:vertAlign w:val="superscript"/>
              </w:rPr>
              <w:t>−</w:t>
            </w:r>
            <w:r>
              <w:rPr>
                <w:vertAlign w:val="superscript"/>
              </w:rPr>
              <w:t>5</w:t>
            </w:r>
          </w:p>
        </w:tc>
        <w:tc>
          <w:tcPr>
            <w:tcW w:w="5974" w:type="dxa"/>
          </w:tcPr>
          <w:p w14:paraId="08F6922F" w14:textId="01C2B293" w:rsidR="00B204DF" w:rsidRDefault="003A2419" w:rsidP="006F6CA7">
            <w:r>
              <w:t>Aardmagnetisch veld</w:t>
            </w:r>
          </w:p>
        </w:tc>
        <w:tc>
          <w:tcPr>
            <w:tcW w:w="1933" w:type="dxa"/>
          </w:tcPr>
          <w:p w14:paraId="53C372FB" w14:textId="77777777" w:rsidR="00B204DF" w:rsidRDefault="00B204DF" w:rsidP="006F6CA7"/>
        </w:tc>
      </w:tr>
      <w:tr w:rsidR="00150F3C" w14:paraId="44981ED5" w14:textId="05E42638" w:rsidTr="00D57AB0">
        <w:tc>
          <w:tcPr>
            <w:tcW w:w="1109" w:type="dxa"/>
          </w:tcPr>
          <w:p w14:paraId="60ED3A81" w14:textId="3E47C300" w:rsidR="00B204DF" w:rsidRPr="00D57AB0" w:rsidRDefault="00D57AB0" w:rsidP="006F6CA7">
            <w:pPr>
              <w:rPr>
                <w:vertAlign w:val="superscript"/>
              </w:rPr>
            </w:pPr>
            <w:r>
              <w:t>10</w:t>
            </w:r>
            <w:r>
              <w:rPr>
                <w:rFonts w:cstheme="minorHAnsi"/>
                <w:vertAlign w:val="superscript"/>
              </w:rPr>
              <w:t>−</w:t>
            </w:r>
            <w:r>
              <w:rPr>
                <w:vertAlign w:val="superscript"/>
              </w:rPr>
              <w:t>3</w:t>
            </w:r>
          </w:p>
        </w:tc>
        <w:tc>
          <w:tcPr>
            <w:tcW w:w="5974" w:type="dxa"/>
          </w:tcPr>
          <w:p w14:paraId="07EA5A55" w14:textId="0670E98E" w:rsidR="00B204DF" w:rsidRDefault="00D57AB0" w:rsidP="006F6CA7">
            <w:r>
              <w:t>Koelkastmagneet</w:t>
            </w:r>
          </w:p>
        </w:tc>
        <w:tc>
          <w:tcPr>
            <w:tcW w:w="1933" w:type="dxa"/>
          </w:tcPr>
          <w:p w14:paraId="1C9AF2C9" w14:textId="77777777" w:rsidR="00B204DF" w:rsidRDefault="00B204DF" w:rsidP="006F6CA7"/>
        </w:tc>
      </w:tr>
      <w:tr w:rsidR="00150F3C" w14:paraId="01FB45DA" w14:textId="6767FBEE" w:rsidTr="00D57AB0">
        <w:tc>
          <w:tcPr>
            <w:tcW w:w="1109" w:type="dxa"/>
          </w:tcPr>
          <w:p w14:paraId="1AE3B4D0" w14:textId="1B2A671F" w:rsidR="00B204DF" w:rsidRPr="00D64642" w:rsidRDefault="00D64642" w:rsidP="006F6CA7">
            <w:pPr>
              <w:rPr>
                <w:vertAlign w:val="superscript"/>
              </w:rPr>
            </w:pPr>
            <w:r>
              <w:t>10</w:t>
            </w:r>
            <w:r>
              <w:rPr>
                <w:rFonts w:cstheme="minorHAnsi"/>
                <w:vertAlign w:val="superscript"/>
              </w:rPr>
              <w:t>−</w:t>
            </w:r>
            <w:r>
              <w:rPr>
                <w:vertAlign w:val="superscript"/>
              </w:rPr>
              <w:t>1</w:t>
            </w:r>
          </w:p>
        </w:tc>
        <w:tc>
          <w:tcPr>
            <w:tcW w:w="5974" w:type="dxa"/>
          </w:tcPr>
          <w:p w14:paraId="2C9C4477" w14:textId="68DB72A1" w:rsidR="00B204DF" w:rsidRDefault="00150F3C" w:rsidP="006F6CA7">
            <w:r>
              <w:t>Neodymiummagneet in hoofdtelefoon</w:t>
            </w:r>
          </w:p>
        </w:tc>
        <w:tc>
          <w:tcPr>
            <w:tcW w:w="1933" w:type="dxa"/>
          </w:tcPr>
          <w:p w14:paraId="1B38B7B9" w14:textId="77777777" w:rsidR="00B204DF" w:rsidRDefault="00B204DF" w:rsidP="006F6CA7"/>
        </w:tc>
      </w:tr>
      <w:tr w:rsidR="00150F3C" w14:paraId="3F1022E0" w14:textId="516A6011" w:rsidTr="00D57AB0">
        <w:tc>
          <w:tcPr>
            <w:tcW w:w="1109" w:type="dxa"/>
          </w:tcPr>
          <w:p w14:paraId="1FB36DA6" w14:textId="0B58956C" w:rsidR="00B204DF" w:rsidRDefault="00031854" w:rsidP="006F6CA7">
            <w:r>
              <w:t>1</w:t>
            </w:r>
          </w:p>
        </w:tc>
        <w:tc>
          <w:tcPr>
            <w:tcW w:w="5974" w:type="dxa"/>
          </w:tcPr>
          <w:p w14:paraId="41824EA7" w14:textId="03BB40BA" w:rsidR="00B204DF" w:rsidRDefault="00031854" w:rsidP="006F6CA7">
            <w:r>
              <w:t>MRI in ziekenhuis</w:t>
            </w:r>
          </w:p>
        </w:tc>
        <w:tc>
          <w:tcPr>
            <w:tcW w:w="1933" w:type="dxa"/>
          </w:tcPr>
          <w:p w14:paraId="78F44E54" w14:textId="77777777" w:rsidR="00B204DF" w:rsidRDefault="00B204DF" w:rsidP="006F6CA7"/>
        </w:tc>
      </w:tr>
      <w:tr w:rsidR="00150F3C" w14:paraId="670DCC95" w14:textId="77777777" w:rsidTr="00D57AB0">
        <w:tc>
          <w:tcPr>
            <w:tcW w:w="1109" w:type="dxa"/>
          </w:tcPr>
          <w:p w14:paraId="3AF6AFEA" w14:textId="47188563" w:rsidR="00150F3C" w:rsidRDefault="00D92C3B" w:rsidP="006F6CA7">
            <w:r>
              <w:t>10</w:t>
            </w:r>
          </w:p>
        </w:tc>
        <w:tc>
          <w:tcPr>
            <w:tcW w:w="5974" w:type="dxa"/>
          </w:tcPr>
          <w:p w14:paraId="24C7826B" w14:textId="5F56D208" w:rsidR="00150F3C" w:rsidRDefault="00D92C3B" w:rsidP="006F6CA7">
            <w:r>
              <w:t>Sterk</w:t>
            </w:r>
            <w:r w:rsidR="0011376D">
              <w:t xml:space="preserve">ste, continu opgewekt magneetveld </w:t>
            </w:r>
          </w:p>
        </w:tc>
        <w:tc>
          <w:tcPr>
            <w:tcW w:w="1933" w:type="dxa"/>
          </w:tcPr>
          <w:p w14:paraId="14E3179E" w14:textId="77777777" w:rsidR="00150F3C" w:rsidRDefault="00150F3C" w:rsidP="006F6CA7"/>
        </w:tc>
      </w:tr>
      <w:tr w:rsidR="00150F3C" w14:paraId="36C0EF3E" w14:textId="77777777" w:rsidTr="00D57AB0">
        <w:tc>
          <w:tcPr>
            <w:tcW w:w="1109" w:type="dxa"/>
          </w:tcPr>
          <w:p w14:paraId="4DA52F3C" w14:textId="1E9551C8" w:rsidR="00150F3C" w:rsidRPr="00DA17AE" w:rsidRDefault="00DA17AE" w:rsidP="006F6CA7">
            <w:pPr>
              <w:rPr>
                <w:vertAlign w:val="superscript"/>
              </w:rPr>
            </w:pPr>
            <w:r>
              <w:t>10</w:t>
            </w:r>
            <w:r>
              <w:rPr>
                <w:vertAlign w:val="superscript"/>
              </w:rPr>
              <w:t>3</w:t>
            </w:r>
          </w:p>
        </w:tc>
        <w:tc>
          <w:tcPr>
            <w:tcW w:w="5974" w:type="dxa"/>
          </w:tcPr>
          <w:p w14:paraId="5511FF9D" w14:textId="3D27B4DA" w:rsidR="00150F3C" w:rsidRDefault="00DA17AE" w:rsidP="006F6CA7">
            <w:r>
              <w:t>Sterkste, gepulsde magneetveld</w:t>
            </w:r>
          </w:p>
        </w:tc>
        <w:tc>
          <w:tcPr>
            <w:tcW w:w="1933" w:type="dxa"/>
          </w:tcPr>
          <w:p w14:paraId="2E881CAD" w14:textId="77777777" w:rsidR="00150F3C" w:rsidRDefault="00150F3C" w:rsidP="006F6CA7"/>
        </w:tc>
      </w:tr>
      <w:tr w:rsidR="00150F3C" w14:paraId="3109E89A" w14:textId="77777777" w:rsidTr="00D57AB0">
        <w:tc>
          <w:tcPr>
            <w:tcW w:w="1109" w:type="dxa"/>
          </w:tcPr>
          <w:p w14:paraId="3BEB3AC7" w14:textId="7FDA948E" w:rsidR="00150F3C" w:rsidRPr="00035D68" w:rsidRDefault="00035D68" w:rsidP="006F6CA7">
            <w:pPr>
              <w:rPr>
                <w:vertAlign w:val="superscript"/>
              </w:rPr>
            </w:pPr>
            <w:r>
              <w:t>10</w:t>
            </w:r>
            <w:r>
              <w:rPr>
                <w:vertAlign w:val="superscript"/>
              </w:rPr>
              <w:t>8</w:t>
            </w:r>
          </w:p>
        </w:tc>
        <w:tc>
          <w:tcPr>
            <w:tcW w:w="5974" w:type="dxa"/>
          </w:tcPr>
          <w:p w14:paraId="4A3ABAAF" w14:textId="00CAB910" w:rsidR="00150F3C" w:rsidRDefault="00035D68" w:rsidP="006F6CA7">
            <w:r>
              <w:t>Neutronenster</w:t>
            </w:r>
          </w:p>
        </w:tc>
        <w:tc>
          <w:tcPr>
            <w:tcW w:w="1933" w:type="dxa"/>
          </w:tcPr>
          <w:p w14:paraId="4A18B5F9" w14:textId="77777777" w:rsidR="00150F3C" w:rsidRDefault="00150F3C" w:rsidP="006F6CA7"/>
        </w:tc>
      </w:tr>
      <w:tr w:rsidR="00035D68" w14:paraId="42271146" w14:textId="77777777" w:rsidTr="00D57AB0">
        <w:tc>
          <w:tcPr>
            <w:tcW w:w="1109" w:type="dxa"/>
          </w:tcPr>
          <w:p w14:paraId="6E11B454" w14:textId="1626E5B1" w:rsidR="00035D68" w:rsidRPr="00035D68" w:rsidRDefault="00035D68" w:rsidP="006F6CA7">
            <w:pPr>
              <w:rPr>
                <w:vertAlign w:val="superscript"/>
              </w:rPr>
            </w:pPr>
            <w:r>
              <w:t>10</w:t>
            </w:r>
            <w:r w:rsidR="006F115E">
              <w:rPr>
                <w:vertAlign w:val="superscript"/>
              </w:rPr>
              <w:t>11</w:t>
            </w:r>
          </w:p>
        </w:tc>
        <w:tc>
          <w:tcPr>
            <w:tcW w:w="5974" w:type="dxa"/>
          </w:tcPr>
          <w:p w14:paraId="383FF3D3" w14:textId="4FAFDDF5" w:rsidR="00035D68" w:rsidRDefault="006F115E" w:rsidP="006F6CA7">
            <w:r>
              <w:t>Magnetar (type neutronenster)</w:t>
            </w:r>
          </w:p>
        </w:tc>
        <w:tc>
          <w:tcPr>
            <w:tcW w:w="1933" w:type="dxa"/>
          </w:tcPr>
          <w:p w14:paraId="0879C27E" w14:textId="77777777" w:rsidR="00035D68" w:rsidRDefault="00035D68" w:rsidP="006F6CA7"/>
        </w:tc>
      </w:tr>
      <w:tr w:rsidR="00221606" w14:paraId="53F5CC6F" w14:textId="77777777" w:rsidTr="00D57AB0">
        <w:tc>
          <w:tcPr>
            <w:tcW w:w="1109" w:type="dxa"/>
          </w:tcPr>
          <w:p w14:paraId="5DCF6A38" w14:textId="2B3B3A88" w:rsidR="00221606" w:rsidRPr="00221606" w:rsidRDefault="00221606" w:rsidP="006F6CA7">
            <w:pPr>
              <w:rPr>
                <w:vertAlign w:val="superscript"/>
              </w:rPr>
            </w:pPr>
            <w:r>
              <w:t>10</w:t>
            </w:r>
            <w:r>
              <w:rPr>
                <w:vertAlign w:val="superscript"/>
              </w:rPr>
              <w:t>13</w:t>
            </w:r>
          </w:p>
        </w:tc>
        <w:tc>
          <w:tcPr>
            <w:tcW w:w="5974" w:type="dxa"/>
          </w:tcPr>
          <w:p w14:paraId="792AD0F7" w14:textId="2D45092C" w:rsidR="00221606" w:rsidRDefault="00221606" w:rsidP="006F6CA7">
            <w:r>
              <w:t>Sterkste magnetische Pulsar</w:t>
            </w:r>
          </w:p>
        </w:tc>
        <w:tc>
          <w:tcPr>
            <w:tcW w:w="1933" w:type="dxa"/>
          </w:tcPr>
          <w:p w14:paraId="7A9F7FC6" w14:textId="77777777" w:rsidR="00221606" w:rsidRDefault="00221606" w:rsidP="006F6CA7"/>
        </w:tc>
      </w:tr>
    </w:tbl>
    <w:p w14:paraId="08B600B1" w14:textId="77777777" w:rsidR="00B301CA" w:rsidRDefault="00B301CA" w:rsidP="006F6CA7"/>
    <w:p w14:paraId="7AAE4E04" w14:textId="0F779806" w:rsidR="001E37C8" w:rsidRDefault="001E37C8" w:rsidP="001E37C8">
      <w:pPr>
        <w:pStyle w:val="Heading2"/>
      </w:pPr>
      <w:bookmarkStart w:id="197" w:name="_Toc165031848"/>
      <w:r>
        <w:t>Elektronspin</w:t>
      </w:r>
      <w:bookmarkEnd w:id="197"/>
    </w:p>
    <w:p w14:paraId="1EB50608" w14:textId="071512DF" w:rsidR="00825457" w:rsidRDefault="00644DED" w:rsidP="003149AA">
      <w:r>
        <w:t xml:space="preserve">Permanente </w:t>
      </w:r>
      <w:r w:rsidR="00B13E1D">
        <w:t xml:space="preserve">magneten zijn </w:t>
      </w:r>
      <w:r>
        <w:t xml:space="preserve">magnetisch </w:t>
      </w:r>
      <w:r w:rsidR="00B929E7">
        <w:t xml:space="preserve">dankzij de elektronen in de </w:t>
      </w:r>
      <w:r w:rsidR="00BB55FB">
        <w:t xml:space="preserve">atomen </w:t>
      </w:r>
      <w:r w:rsidR="00825457">
        <w:t xml:space="preserve">waaruit </w:t>
      </w:r>
      <w:r w:rsidR="0076449D">
        <w:t xml:space="preserve">de magneet </w:t>
      </w:r>
      <w:r w:rsidR="00825457">
        <w:t>bestaa</w:t>
      </w:r>
      <w:r w:rsidR="0076449D">
        <w:t>t</w:t>
      </w:r>
      <w:r>
        <w:t>.</w:t>
      </w:r>
      <w:r w:rsidR="00825457">
        <w:t xml:space="preserve"> Het blijkt dat elektronen zich als micro</w:t>
      </w:r>
      <w:r w:rsidR="007F7B49">
        <w:t>scopische kompasnaaldjes gedragen. Maar wel op een quantum</w:t>
      </w:r>
      <w:r w:rsidR="002E3677">
        <w:t>-</w:t>
      </w:r>
      <w:r w:rsidR="007F7B49">
        <w:t xml:space="preserve">manier: de sterkte van hun magneetveld ligt vast en </w:t>
      </w:r>
      <w:r w:rsidR="00EB3826">
        <w:t xml:space="preserve">het veld </w:t>
      </w:r>
      <w:r w:rsidR="007F7B49">
        <w:t xml:space="preserve">kan maar twee richtingen aannemen, vaak op en neer, of </w:t>
      </w:r>
      <w:r w:rsidR="007F7B49">
        <w:rPr>
          <w:i/>
          <w:iCs/>
        </w:rPr>
        <w:t>up</w:t>
      </w:r>
      <w:r w:rsidR="007F7B49">
        <w:t xml:space="preserve"> en </w:t>
      </w:r>
      <w:r w:rsidR="007F7B49">
        <w:rPr>
          <w:i/>
          <w:iCs/>
        </w:rPr>
        <w:t>down</w:t>
      </w:r>
      <w:r w:rsidR="007F7B49">
        <w:t xml:space="preserve"> genoemd.</w:t>
      </w:r>
      <w:r w:rsidR="00203545">
        <w:t xml:space="preserve"> Dit heeft met een meer fundamentele eigenschap van elektronen te maken: hun spin. </w:t>
      </w:r>
      <w:r w:rsidR="00052E81">
        <w:t xml:space="preserve">Elektronen kunnen zich in twee spintoestanden bevinden: spin up en spin down. Wat up en down is, </w:t>
      </w:r>
      <w:r w:rsidR="00D13568">
        <w:t xml:space="preserve">ligt eraan in welke richting je het magneetveld van de elektronen meet. </w:t>
      </w:r>
      <w:commentRangeStart w:id="198"/>
      <w:r w:rsidR="00D13568">
        <w:t xml:space="preserve">In welke richting je ook meet: het elektron </w:t>
      </w:r>
      <w:r w:rsidR="00055903">
        <w:t xml:space="preserve">neemt </w:t>
      </w:r>
      <w:r w:rsidR="00D13568">
        <w:t xml:space="preserve">een van twee mogelijke </w:t>
      </w:r>
      <w:r w:rsidR="00055903">
        <w:t>spin-</w:t>
      </w:r>
      <w:r w:rsidR="00D13568">
        <w:t>richtingen aan</w:t>
      </w:r>
      <w:commentRangeEnd w:id="198"/>
      <w:r w:rsidR="002C5173">
        <w:rPr>
          <w:rStyle w:val="CommentReference"/>
        </w:rPr>
        <w:commentReference w:id="198"/>
      </w:r>
      <w:r w:rsidR="00D13568">
        <w:t>.</w:t>
      </w:r>
    </w:p>
    <w:tbl>
      <w:tblPr>
        <w:tblStyle w:val="Opdracht-achtergrond"/>
        <w:tblW w:w="9027" w:type="dxa"/>
        <w:tblLook w:val="04A0" w:firstRow="1" w:lastRow="0" w:firstColumn="1" w:lastColumn="0" w:noHBand="0" w:noVBand="1"/>
      </w:tblPr>
      <w:tblGrid>
        <w:gridCol w:w="9027"/>
      </w:tblGrid>
      <w:tr w:rsidR="003149AA" w14:paraId="4AC29469" w14:textId="77777777" w:rsidTr="00910E4D">
        <w:tc>
          <w:tcPr>
            <w:tcW w:w="9027" w:type="dxa"/>
          </w:tcPr>
          <w:p w14:paraId="08F21651" w14:textId="2F44D3E3" w:rsidR="00910E4D" w:rsidRDefault="00910E4D" w:rsidP="00FA60EA">
            <w:pPr>
              <w:pStyle w:val="Heading3"/>
            </w:pPr>
            <w:bookmarkStart w:id="199" w:name="_Toc162000901"/>
            <w:r>
              <w:t xml:space="preserve">Bewijs voor </w:t>
            </w:r>
            <w:r w:rsidRPr="003149AA">
              <w:t>elektronspin</w:t>
            </w:r>
            <w:bookmarkEnd w:id="199"/>
          </w:p>
          <w:p w14:paraId="3653DFEF" w14:textId="284562F5" w:rsidR="003149AA" w:rsidRPr="003149AA" w:rsidRDefault="003149AA" w:rsidP="003149AA">
            <w:r>
              <w:t>[</w:t>
            </w:r>
            <w:r w:rsidR="00E701F1">
              <w:t>Einstein-de Haas-effect? Is dit te doen in de klas?</w:t>
            </w:r>
            <w:r>
              <w:t>]</w:t>
            </w:r>
          </w:p>
        </w:tc>
      </w:tr>
    </w:tbl>
    <w:p w14:paraId="059FC3E6" w14:textId="77777777" w:rsidR="003149AA" w:rsidRDefault="003149AA" w:rsidP="00910E4D">
      <w:pPr>
        <w:pStyle w:val="NoSpacing"/>
      </w:pPr>
    </w:p>
    <w:p w14:paraId="6749763A" w14:textId="3A47B97B" w:rsidR="00B3549F" w:rsidRDefault="000C3829" w:rsidP="003149AA">
      <w:r>
        <w:t xml:space="preserve">Met elektronspin is te verklaren waarom sommige metalen magnetisch zijn. </w:t>
      </w:r>
      <w:r w:rsidR="001F45DE">
        <w:t xml:space="preserve">Elektronen in </w:t>
      </w:r>
      <w:r w:rsidR="009B6E74">
        <w:t xml:space="preserve">een </w:t>
      </w:r>
      <w:r w:rsidR="001F45DE">
        <w:t xml:space="preserve">atoom bevinden zich in vaste </w:t>
      </w:r>
      <w:commentRangeStart w:id="200"/>
      <w:r w:rsidR="001F45DE">
        <w:t>energietoestanden</w:t>
      </w:r>
      <w:commentRangeEnd w:id="200"/>
      <w:r w:rsidR="00C014FE">
        <w:rPr>
          <w:rStyle w:val="CommentReference"/>
        </w:rPr>
        <w:commentReference w:id="200"/>
      </w:r>
      <w:r w:rsidR="001F45DE">
        <w:t xml:space="preserve">. </w:t>
      </w:r>
      <w:r w:rsidR="00786B9F">
        <w:t xml:space="preserve">Elke </w:t>
      </w:r>
      <w:r w:rsidR="00306DFD">
        <w:t xml:space="preserve">energietoestand kan door maximaal twee elektronen bezet worden. Ze moeten dan wel een tegengestelde spin hebben. </w:t>
      </w:r>
      <w:r w:rsidR="00BD0FDA">
        <w:t xml:space="preserve">In een waterstofatoom </w:t>
      </w:r>
      <w:r w:rsidR="00786B9F">
        <w:t xml:space="preserve">bezet het enige elektron de laagste energietoestand. </w:t>
      </w:r>
      <w:r w:rsidR="00306DFD">
        <w:t xml:space="preserve">De spin maakt niet uit. </w:t>
      </w:r>
      <w:r w:rsidR="00786B9F">
        <w:t>Helium heeft twee elektronen</w:t>
      </w:r>
      <w:r w:rsidR="00306DFD">
        <w:t xml:space="preserve">: ze bezetten de laagste energietoestand met tegengestelde spin. </w:t>
      </w:r>
      <w:r w:rsidR="0089033C">
        <w:t xml:space="preserve">Scheikundigen zeggen: </w:t>
      </w:r>
      <w:r w:rsidR="0026224D">
        <w:t xml:space="preserve">de elektronen zijn gepaard (vanwege hun spin) en </w:t>
      </w:r>
      <w:r w:rsidR="0089033C">
        <w:t xml:space="preserve">de K-schil is </w:t>
      </w:r>
      <w:r w:rsidR="007E71D0">
        <w:t>gevuld</w:t>
      </w:r>
      <w:r w:rsidR="0089033C">
        <w:t xml:space="preserve">. </w:t>
      </w:r>
      <w:r w:rsidR="00B3549F">
        <w:t>Omdat de elektronen in helium een tegengestelde spin he</w:t>
      </w:r>
      <w:r w:rsidR="001950BC">
        <w:t>bben,</w:t>
      </w:r>
      <w:r w:rsidR="007E71D0">
        <w:t xml:space="preserve"> </w:t>
      </w:r>
      <w:r w:rsidR="0026224D">
        <w:t xml:space="preserve">is hun netto magneetveld </w:t>
      </w:r>
      <w:r w:rsidR="007E71D0">
        <w:t xml:space="preserve">samen </w:t>
      </w:r>
      <w:r w:rsidR="0026224D">
        <w:t>nul.</w:t>
      </w:r>
      <w:r w:rsidR="001950BC">
        <w:t xml:space="preserve"> </w:t>
      </w:r>
    </w:p>
    <w:p w14:paraId="7AE0264F" w14:textId="07CE3171" w:rsidR="003E19D1" w:rsidRDefault="00FC4977" w:rsidP="003149AA">
      <w:r>
        <w:t xml:space="preserve">Lithium heeft drie elektronen: twee elektronen bezetten de K-schil en één elektron een volgende schil. </w:t>
      </w:r>
      <w:r w:rsidR="007E71D0">
        <w:t xml:space="preserve">Dat derde elektron is niet gepaard en je zou daarom kunnen verwachten dat lithium magnetisch is van zichzelf. Dat is niet het geval: </w:t>
      </w:r>
      <w:r w:rsidR="00680F22">
        <w:t xml:space="preserve">de lithiumatomen </w:t>
      </w:r>
      <w:r w:rsidR="003E19D1">
        <w:t>zijn niet geordend, dus het magneetveld van het ene lithiumatoom wordt teniet gedaan door dat van een ander lithiumatoom</w:t>
      </w:r>
      <w:r w:rsidR="007B6A8F">
        <w:t xml:space="preserve"> (</w:t>
      </w:r>
      <w:r w:rsidR="007B6A8F" w:rsidRPr="007B6A8F">
        <w:rPr>
          <w:highlight w:val="yellow"/>
        </w:rPr>
        <w:t>figuur 4.x</w:t>
      </w:r>
      <w:r w:rsidR="007B6A8F">
        <w:t>)</w:t>
      </w:r>
      <w:r w:rsidR="003E19D1">
        <w:t xml:space="preserve">. </w:t>
      </w:r>
      <w:r w:rsidR="00772CD8">
        <w:t xml:space="preserve">Lithium kan wel magnetisch worden als je er een magneet in de buurt houdt: </w:t>
      </w:r>
      <w:r w:rsidR="00063AE9">
        <w:t>het magneetveld van de individuele lithiumatomen richten zich een beetje naar het externe magneetveld.</w:t>
      </w:r>
    </w:p>
    <w:p w14:paraId="248D39FA" w14:textId="7311D68A" w:rsidR="00C07D22" w:rsidRDefault="003E19D1" w:rsidP="00070266">
      <w:r>
        <w:t xml:space="preserve">Bij atomen met meer elektronen gaat het vullen van energietoestanden op soortgelijke manier. </w:t>
      </w:r>
      <w:r w:rsidR="008B46A6">
        <w:t xml:space="preserve">Hoe meer elektronen hoe hoger de energietoestand </w:t>
      </w:r>
      <w:r w:rsidR="00381C36">
        <w:t xml:space="preserve">die ze bezetten. </w:t>
      </w:r>
      <w:r w:rsidR="0064257A">
        <w:t xml:space="preserve">Opeenvolgende schillen </w:t>
      </w:r>
      <w:r w:rsidR="00BA345E">
        <w:t xml:space="preserve">bestaan uit steeds meer energietoestanden en </w:t>
      </w:r>
      <w:r w:rsidR="0064257A">
        <w:t xml:space="preserve">kunnen steeds meer elektronen bevatten. </w:t>
      </w:r>
      <w:r w:rsidR="00D3459D">
        <w:t xml:space="preserve">Er zijn nog meer quantumregels voor het vullen die je niet hoeft te weten. In het kort komt het erop neer dat elektronen in een niet-gevulde schil </w:t>
      </w:r>
      <w:r w:rsidR="002F4CB4">
        <w:t xml:space="preserve">met </w:t>
      </w:r>
      <w:r w:rsidR="00772CD8">
        <w:t xml:space="preserve">ongepaarde (dus </w:t>
      </w:r>
      <w:r w:rsidR="002F4CB4">
        <w:t>gelijke</w:t>
      </w:r>
      <w:r w:rsidR="00772CD8">
        <w:t>)</w:t>
      </w:r>
      <w:r w:rsidR="002F4CB4">
        <w:t xml:space="preserve"> spin een </w:t>
      </w:r>
      <w:r w:rsidR="00BC1D93">
        <w:t>lagere energie hebben.</w:t>
      </w:r>
      <w:r w:rsidR="00063AE9">
        <w:t xml:space="preserve"> Die atomen zijn dus magnetisch. Net als in lithium zorgt dat er niet altijd voor dat de stof </w:t>
      </w:r>
      <w:r w:rsidR="00C51D5B">
        <w:t xml:space="preserve">permanent </w:t>
      </w:r>
      <w:r w:rsidR="00063AE9">
        <w:t xml:space="preserve">magnetisch is. Bij </w:t>
      </w:r>
      <w:r w:rsidR="00C51D5B">
        <w:t xml:space="preserve">sommige stoffen is het magneetveld van de individuele atomen zo sterk dat ze elkaar beïnvloeden en </w:t>
      </w:r>
      <w:r w:rsidR="005E441B">
        <w:t xml:space="preserve">in één richting wijzen. </w:t>
      </w:r>
      <w:r w:rsidR="007B6A8F">
        <w:t xml:space="preserve">Er ontstaan </w:t>
      </w:r>
      <w:commentRangeStart w:id="201"/>
      <w:r w:rsidR="007B6A8F">
        <w:t>domeinen</w:t>
      </w:r>
      <w:commentRangeEnd w:id="201"/>
      <w:r w:rsidR="003D0378">
        <w:rPr>
          <w:rStyle w:val="CommentReference"/>
        </w:rPr>
        <w:commentReference w:id="201"/>
      </w:r>
      <w:r w:rsidR="007B6A8F">
        <w:t>: gebied</w:t>
      </w:r>
      <w:r w:rsidR="001243AC">
        <w:t>en</w:t>
      </w:r>
      <w:r w:rsidR="007B6A8F">
        <w:t xml:space="preserve"> met </w:t>
      </w:r>
      <w:r w:rsidR="007B0C3B">
        <w:t>een netto magneetveld (</w:t>
      </w:r>
      <w:r w:rsidR="007B0C3B" w:rsidRPr="007B0C3B">
        <w:rPr>
          <w:highlight w:val="yellow"/>
        </w:rPr>
        <w:t>figuur 4.x</w:t>
      </w:r>
      <w:r w:rsidR="007B0C3B">
        <w:t xml:space="preserve">). Als er voldoende domeinen in dezelfde richting staan, dan heb je een permanente magneet. </w:t>
      </w:r>
    </w:p>
    <w:p w14:paraId="5CBA79E8" w14:textId="793881BD" w:rsidR="00C67AAE" w:rsidRDefault="00C67AAE" w:rsidP="00C67AAE">
      <w:pPr>
        <w:pStyle w:val="Heading2"/>
      </w:pPr>
      <w:bookmarkStart w:id="202" w:name="_Toc165031849"/>
      <w:r>
        <w:t xml:space="preserve">Energietoestanden </w:t>
      </w:r>
      <w:r w:rsidR="00EA1DB9">
        <w:t>in een</w:t>
      </w:r>
      <w:r>
        <w:t xml:space="preserve"> magneetvel</w:t>
      </w:r>
      <w:r w:rsidR="00EA1DB9">
        <w:t>d: het zeemaneffect</w:t>
      </w:r>
      <w:bookmarkEnd w:id="202"/>
    </w:p>
    <w:p w14:paraId="0FC1646A" w14:textId="2B95E351" w:rsidR="00C67AAE" w:rsidRDefault="00C67AAE" w:rsidP="00C67AAE">
      <w:r>
        <w:t xml:space="preserve">In </w:t>
      </w:r>
      <w:r w:rsidR="00CB72FC">
        <w:fldChar w:fldCharType="begin"/>
      </w:r>
      <w:r w:rsidR="00CB72FC">
        <w:instrText xml:space="preserve"> REF _Ref161410918 \r \h </w:instrText>
      </w:r>
      <w:r w:rsidR="00CB72FC">
        <w:fldChar w:fldCharType="separate"/>
      </w:r>
      <w:r w:rsidR="00CB72FC">
        <w:t>Opdracht 4.1</w:t>
      </w:r>
      <w:r w:rsidR="00CB72FC">
        <w:fldChar w:fldCharType="end"/>
      </w:r>
      <w:r w:rsidR="00CB72FC">
        <w:fldChar w:fldCharType="begin"/>
      </w:r>
      <w:r w:rsidR="00CB72FC">
        <w:instrText xml:space="preserve"> REF _Ref161410918 \r \h </w:instrText>
      </w:r>
      <w:r w:rsidR="00000000">
        <w:fldChar w:fldCharType="separate"/>
      </w:r>
      <w:r w:rsidR="00CB72FC">
        <w:fldChar w:fldCharType="end"/>
      </w:r>
      <w:r w:rsidR="00CB72FC" w:rsidRPr="00C67AAE">
        <w:t xml:space="preserve"> </w:t>
      </w:r>
      <w:r w:rsidR="00CB72FC">
        <w:t xml:space="preserve">heb je </w:t>
      </w:r>
      <w:r w:rsidR="00833582">
        <w:t xml:space="preserve">gezien dat een kompasnaald zich richt naar een extern magneetveld. </w:t>
      </w:r>
      <w:r w:rsidR="0060358C">
        <w:t xml:space="preserve">Dat is de laagste energietoestand van de kompasnaald. </w:t>
      </w:r>
      <w:r w:rsidR="004B7662">
        <w:t>Het kost energie om tegen het veld in te staan. Bovendien is die toestand niet stabiel: de kompasnaald klapt om.</w:t>
      </w:r>
      <w:r w:rsidR="007A1F1A">
        <w:t xml:space="preserve"> Het is als een potlood dat je op z’n punt laat balanceren</w:t>
      </w:r>
      <w:r w:rsidR="00E460F0">
        <w:t>: een kleine verstoring en het valt om.</w:t>
      </w:r>
    </w:p>
    <w:p w14:paraId="0D70C993" w14:textId="2BFCDBD2" w:rsidR="003379F6" w:rsidRDefault="004B7662" w:rsidP="00C67AAE">
      <w:r>
        <w:t>Elektronen gedragen zich ook een beetje als een kompasnaald</w:t>
      </w:r>
      <w:r w:rsidR="001A3AAD">
        <w:t xml:space="preserve">, maar ze kunnen slechts twee mogelijke toestanden aannemen: </w:t>
      </w:r>
      <w:r w:rsidR="00D8725B">
        <w:t xml:space="preserve">die wordt </w:t>
      </w:r>
      <w:commentRangeStart w:id="203"/>
      <w:r w:rsidR="001A3AAD">
        <w:t xml:space="preserve">spin </w:t>
      </w:r>
      <w:commentRangeEnd w:id="203"/>
      <w:r w:rsidR="00793031">
        <w:rPr>
          <w:rStyle w:val="CommentReference"/>
        </w:rPr>
        <w:commentReference w:id="203"/>
      </w:r>
      <w:r w:rsidR="001A3AAD">
        <w:t xml:space="preserve">up </w:t>
      </w:r>
      <w:r w:rsidR="00D8725B">
        <w:t xml:space="preserve">en </w:t>
      </w:r>
      <w:r w:rsidR="001A3AAD">
        <w:t>down</w:t>
      </w:r>
      <w:r w:rsidR="00D8725B">
        <w:t xml:space="preserve"> genoemd</w:t>
      </w:r>
      <w:r w:rsidR="001A3AAD">
        <w:t xml:space="preserve">. </w:t>
      </w:r>
      <w:r w:rsidR="0051370B">
        <w:t xml:space="preserve">Stel dat een elektron zich in </w:t>
      </w:r>
      <w:r w:rsidR="0051370B">
        <w:lastRenderedPageBreak/>
        <w:t xml:space="preserve">een energietoestand van een atoom bevindt. Of het elektron nu spin up of down is, </w:t>
      </w:r>
      <w:r w:rsidR="008D5F6E">
        <w:t xml:space="preserve">zonder extern magneetveld is </w:t>
      </w:r>
      <w:r w:rsidR="0051370B">
        <w:t xml:space="preserve">de energie gelijk. </w:t>
      </w:r>
      <w:r w:rsidR="0040519B">
        <w:t>Vergelijk dit met een potlood in een ruimtestation</w:t>
      </w:r>
      <w:r w:rsidR="00216A7F">
        <w:t xml:space="preserve">: je kunt in deze gewichtsloze toestand een potlood </w:t>
      </w:r>
      <w:r w:rsidR="009F7354">
        <w:t xml:space="preserve">in elke richting </w:t>
      </w:r>
      <w:r w:rsidR="00CE4B24">
        <w:t xml:space="preserve">op z’n punt zetten. </w:t>
      </w:r>
    </w:p>
    <w:p w14:paraId="40FA83DC" w14:textId="798F0879" w:rsidR="00070266" w:rsidRDefault="005A3E6E" w:rsidP="00070266">
      <w:r>
        <w:t xml:space="preserve">Als er </w:t>
      </w:r>
      <w:r w:rsidRPr="005A3E6E">
        <w:rPr>
          <w:i/>
          <w:iCs/>
        </w:rPr>
        <w:t>wel</w:t>
      </w:r>
      <w:r>
        <w:t xml:space="preserve"> een </w:t>
      </w:r>
      <w:r w:rsidR="00BE5822">
        <w:t xml:space="preserve">extern magneetveld </w:t>
      </w:r>
      <w:r>
        <w:t>is, dan zal</w:t>
      </w:r>
      <w:r w:rsidR="004942D2">
        <w:t xml:space="preserve"> de spin van het elektron </w:t>
      </w:r>
      <w:r w:rsidR="002F4EB6">
        <w:t>meest waarschijnlijk dezelfde kant op</w:t>
      </w:r>
      <w:r w:rsidR="00D86D13">
        <w:t xml:space="preserve"> </w:t>
      </w:r>
      <w:r w:rsidR="002F4EB6">
        <w:t>wijzen</w:t>
      </w:r>
      <w:r w:rsidR="009B1EF3">
        <w:t xml:space="preserve"> als het veld</w:t>
      </w:r>
      <w:r w:rsidR="002F4EB6">
        <w:t xml:space="preserve">. Die energie is dus lager. </w:t>
      </w:r>
      <w:r w:rsidR="00D86D13">
        <w:t xml:space="preserve">Als de elektronspin tegen het magneetveld in wijst, dan is de energie hoger. </w:t>
      </w:r>
      <w:r w:rsidR="003C0257">
        <w:t>Het energieniveau splitst dus op</w:t>
      </w:r>
      <w:r w:rsidR="00EA7186">
        <w:t xml:space="preserve"> (</w:t>
      </w:r>
      <w:r w:rsidR="00EA7186" w:rsidRPr="00EA7186">
        <w:rPr>
          <w:highlight w:val="yellow"/>
        </w:rPr>
        <w:t>figuur 4.x</w:t>
      </w:r>
      <w:r w:rsidR="00EA7186">
        <w:t>)</w:t>
      </w:r>
      <w:r w:rsidR="003C0257">
        <w:t>.</w:t>
      </w:r>
      <w:r w:rsidR="007419A5">
        <w:t xml:space="preserve"> Hoe sterker het externe magneetveld, hoe verder de </w:t>
      </w:r>
      <w:r w:rsidR="00171321">
        <w:t>energieniveaus uit elkaar komen te liggen.</w:t>
      </w:r>
    </w:p>
    <w:tbl>
      <w:tblPr>
        <w:tblStyle w:val="Opdracht-achtergrond"/>
        <w:tblW w:w="0" w:type="auto"/>
        <w:tblLook w:val="04A0" w:firstRow="1" w:lastRow="0" w:firstColumn="1" w:lastColumn="0" w:noHBand="0" w:noVBand="1"/>
      </w:tblPr>
      <w:tblGrid>
        <w:gridCol w:w="9016"/>
      </w:tblGrid>
      <w:tr w:rsidR="00070266" w14:paraId="2E9AFDA1" w14:textId="77777777" w:rsidTr="00D77C79">
        <w:tc>
          <w:tcPr>
            <w:tcW w:w="9016" w:type="dxa"/>
          </w:tcPr>
          <w:p w14:paraId="65A178AE" w14:textId="77777777" w:rsidR="00070266" w:rsidRDefault="00070266" w:rsidP="00D77C79">
            <w:pPr>
              <w:pStyle w:val="Heading3"/>
            </w:pPr>
            <w:bookmarkStart w:id="204" w:name="_Ref164427875"/>
            <w:commentRangeStart w:id="205"/>
            <w:r>
              <w:t>Zeemaneffect</w:t>
            </w:r>
            <w:commentRangeEnd w:id="205"/>
            <w:r>
              <w:rPr>
                <w:rStyle w:val="CommentReference"/>
                <w:rFonts w:asciiTheme="minorHAnsi" w:eastAsiaTheme="minorHAnsi" w:hAnsiTheme="minorHAnsi" w:cstheme="minorBidi"/>
                <w:color w:val="auto"/>
              </w:rPr>
              <w:commentReference w:id="205"/>
            </w:r>
            <w:bookmarkEnd w:id="204"/>
          </w:p>
          <w:p w14:paraId="7337CFA7" w14:textId="2DD7E1E8" w:rsidR="00053C74" w:rsidRDefault="00A26D68" w:rsidP="00D77C79">
            <w:r>
              <w:t xml:space="preserve">Stel je een </w:t>
            </w:r>
            <w:r w:rsidR="00053C74">
              <w:t xml:space="preserve">elektron voor dat zich in twee energietoestanden kan bevinden: de grondtoestand en een </w:t>
            </w:r>
            <w:r w:rsidR="001959D1">
              <w:t xml:space="preserve">hoger gelegen </w:t>
            </w:r>
            <w:r w:rsidR="00053C74">
              <w:t xml:space="preserve">eerste aangeslagen toestand (zie </w:t>
            </w:r>
            <w:r w:rsidR="00120652">
              <w:t xml:space="preserve">links in </w:t>
            </w:r>
            <w:r w:rsidR="00053C74" w:rsidRPr="00053C74">
              <w:rPr>
                <w:highlight w:val="yellow"/>
              </w:rPr>
              <w:t>figuur 4.x</w:t>
            </w:r>
            <w:r w:rsidR="00053C74">
              <w:t>).</w:t>
            </w:r>
            <w:r w:rsidR="00F91594">
              <w:t xml:space="preserve"> </w:t>
            </w:r>
            <w:r w:rsidR="0082177B">
              <w:t>In elke toestand kan het elektron zowel spin up, of spin down hebben.</w:t>
            </w:r>
          </w:p>
          <w:p w14:paraId="2F443637" w14:textId="4B3ED3CB" w:rsidR="009B5E20" w:rsidRDefault="009B5E20" w:rsidP="00BA3D6C">
            <w:pPr>
              <w:pStyle w:val="ListParagraph"/>
              <w:numPr>
                <w:ilvl w:val="0"/>
                <w:numId w:val="31"/>
              </w:numPr>
            </w:pPr>
            <w:r>
              <w:t>Leg uit dat er maar één overgang mogelijk is: tussen de grond- en de eerste aangeslagen toestand</w:t>
            </w:r>
            <w:r w:rsidR="00D055EE">
              <w:t>. De spin van het elektron maakt dus niet uit.</w:t>
            </w:r>
          </w:p>
          <w:p w14:paraId="5D90BC83" w14:textId="472D4887" w:rsidR="00053C74" w:rsidRDefault="00F91594" w:rsidP="00BA3D6C">
            <w:pPr>
              <w:pStyle w:val="ListParagraph"/>
              <w:numPr>
                <w:ilvl w:val="0"/>
                <w:numId w:val="31"/>
              </w:numPr>
            </w:pPr>
            <w:r>
              <w:t xml:space="preserve">Bepaal met behulp van figuur 4.x de energie van een foton dat door </w:t>
            </w:r>
            <w:r w:rsidR="00A31146">
              <w:t xml:space="preserve">het elektron </w:t>
            </w:r>
            <w:r>
              <w:t>geabsorbeerd kan worden. Bereken daarmee de golflengte van het foton.</w:t>
            </w:r>
          </w:p>
          <w:p w14:paraId="7EBE4204" w14:textId="77777777" w:rsidR="008D7166" w:rsidRDefault="008D7166" w:rsidP="00F91594"/>
          <w:p w14:paraId="625BF55A" w14:textId="6983613A" w:rsidR="00D521EB" w:rsidRDefault="00F91594" w:rsidP="00F91594">
            <w:r>
              <w:t xml:space="preserve">Nu wordt er een magneetveld </w:t>
            </w:r>
            <w:r w:rsidR="00A31146">
              <w:t xml:space="preserve">aangezet met een sterkte van </w:t>
            </w:r>
            <w:r w:rsidR="00A31146">
              <w:rPr>
                <w:i/>
                <w:iCs/>
              </w:rPr>
              <w:t>B</w:t>
            </w:r>
            <w:r w:rsidR="001B19DA">
              <w:t xml:space="preserve"> = 50 mT</w:t>
            </w:r>
            <w:r w:rsidR="00A31146">
              <w:t>.</w:t>
            </w:r>
            <w:r w:rsidR="001B19DA">
              <w:t xml:space="preserve"> Hierdoor splitst de grondtoestand en de </w:t>
            </w:r>
            <w:r w:rsidR="00D055EE">
              <w:t>eerste aanslagen toestand op</w:t>
            </w:r>
            <w:r w:rsidR="0017650E">
              <w:t xml:space="preserve"> in elk twee toestanden</w:t>
            </w:r>
            <w:r w:rsidR="00D055EE">
              <w:t>.</w:t>
            </w:r>
            <w:r w:rsidR="0017650E">
              <w:t xml:space="preserve"> Zie </w:t>
            </w:r>
            <w:r w:rsidR="00120652">
              <w:t xml:space="preserve">rechts in </w:t>
            </w:r>
            <w:r w:rsidR="0017650E">
              <w:t>figuur 4.x.</w:t>
            </w:r>
            <w:r w:rsidR="00F07189">
              <w:t xml:space="preserve"> </w:t>
            </w:r>
          </w:p>
          <w:p w14:paraId="78B30E41" w14:textId="1770632B" w:rsidR="00D521EB" w:rsidRDefault="00120652" w:rsidP="00BA3D6C">
            <w:pPr>
              <w:pStyle w:val="ListParagraph"/>
              <w:numPr>
                <w:ilvl w:val="0"/>
                <w:numId w:val="31"/>
              </w:numPr>
            </w:pPr>
            <w:r>
              <w:t xml:space="preserve">Neem het energieniveauschema </w:t>
            </w:r>
            <w:r w:rsidR="009E4724">
              <w:t xml:space="preserve">voor het geval </w:t>
            </w:r>
            <m:oMath>
              <m:r>
                <w:rPr>
                  <w:rFonts w:ascii="Cambria Math" w:hAnsi="Cambria Math"/>
                </w:rPr>
                <m:t>B&gt;0</m:t>
              </m:r>
            </m:oMath>
            <w:r w:rsidR="00084D6E">
              <w:rPr>
                <w:rFonts w:eastAsiaTheme="minorEastAsia"/>
              </w:rPr>
              <w:t xml:space="preserve"> </w:t>
            </w:r>
            <w:r w:rsidR="004C7819">
              <w:rPr>
                <w:rFonts w:eastAsiaTheme="minorEastAsia"/>
              </w:rPr>
              <w:t xml:space="preserve">(rechts in </w:t>
            </w:r>
            <w:r w:rsidR="009E4724">
              <w:t>figuur 4.x</w:t>
            </w:r>
            <w:r w:rsidR="004C7819">
              <w:t>)</w:t>
            </w:r>
            <w:r w:rsidR="009E4724">
              <w:t xml:space="preserve"> over in je schrift.</w:t>
            </w:r>
            <w:r w:rsidR="00981A4D">
              <w:t xml:space="preserve"> Geef met pijltjes alle mogelijke overgangen weer vanuit de grondtoestand.</w:t>
            </w:r>
          </w:p>
          <w:p w14:paraId="6A25F9CD" w14:textId="77777777" w:rsidR="00D521EB" w:rsidRDefault="00D521EB" w:rsidP="00F91594"/>
          <w:p w14:paraId="220D2ADD" w14:textId="72CA67CE" w:rsidR="00C54F5E" w:rsidRPr="009A69D0" w:rsidRDefault="009916CD" w:rsidP="00F91594">
            <w:pPr>
              <w:rPr>
                <w:rFonts w:eastAsiaTheme="minorEastAsia"/>
              </w:rPr>
            </w:pPr>
            <w:r>
              <w:t xml:space="preserve">De grond- en aangeslagen toestanden splitsen op met een energieverschil van </w:t>
            </w:r>
            <m:oMath>
              <m:r>
                <m:rPr>
                  <m:sty m:val="p"/>
                </m:rPr>
                <w:rPr>
                  <w:rFonts w:ascii="Cambria Math" w:hAnsi="Cambria Math"/>
                </w:rPr>
                <m:t>ΔE</m:t>
              </m:r>
              <m:r>
                <w:rPr>
                  <w:rFonts w:ascii="Cambria Math" w:hAnsi="Cambria Math"/>
                </w:rPr>
                <m:t>=2</m:t>
              </m:r>
              <m:r>
                <m:rPr>
                  <m:sty m:val="p"/>
                </m:rPr>
                <w:rPr>
                  <w:rFonts w:ascii="Cambria Math" w:hAnsi="Cambria Math"/>
                </w:rPr>
                <m:t>γ∙</m:t>
              </m:r>
              <m:r>
                <w:rPr>
                  <w:rFonts w:ascii="Cambria Math" w:eastAsiaTheme="minorEastAsia" w:hAnsi="Cambria Math"/>
                </w:rPr>
                <m:t> </m:t>
              </m:r>
              <m:r>
                <m:rPr>
                  <m:sty m:val="p"/>
                </m:rPr>
                <w:rPr>
                  <w:rFonts w:ascii="Cambria Math" w:eastAsiaTheme="minorEastAsia" w:hAnsi="Cambria Math"/>
                </w:rPr>
                <m:t xml:space="preserve">B⋅ </m:t>
              </m:r>
              <m:r>
                <w:rPr>
                  <w:rFonts w:ascii="Cambria Math" w:eastAsiaTheme="minorEastAsia" w:hAnsi="Cambria Math"/>
                </w:rPr>
                <m:t>h</m:t>
              </m:r>
            </m:oMath>
            <w:r>
              <w:rPr>
                <w:rFonts w:eastAsiaTheme="minorEastAsia"/>
              </w:rPr>
              <w:t xml:space="preserve">. Hierin </w:t>
            </w:r>
            <w:r w:rsidR="00551DD0">
              <w:rPr>
                <w:rFonts w:eastAsiaTheme="minorEastAsia"/>
              </w:rPr>
              <w:t xml:space="preserve">is </w:t>
            </w:r>
            <m:oMath>
              <m:r>
                <m:rPr>
                  <m:sty m:val="p"/>
                </m:rPr>
                <w:rPr>
                  <w:rFonts w:ascii="Cambria Math" w:eastAsiaTheme="minorEastAsia" w:hAnsi="Cambria Math"/>
                </w:rPr>
                <m:t>γ</m:t>
              </m:r>
              <m:r>
                <w:rPr>
                  <w:rFonts w:ascii="Cambria Math" w:eastAsiaTheme="minorEastAsia" w:hAnsi="Cambria Math"/>
                </w:rPr>
                <m:t xml:space="preserve">=28 </m:t>
              </m:r>
              <m:r>
                <m:rPr>
                  <m:nor/>
                </m:rPr>
                <w:rPr>
                  <w:rFonts w:ascii="Cambria Math" w:eastAsiaTheme="minorEastAsia" w:hAnsi="Cambria Math"/>
                </w:rPr>
                <m:t>GHz</m:t>
              </m:r>
              <m:r>
                <w:rPr>
                  <w:rFonts w:ascii="Cambria Math" w:eastAsiaTheme="minorEastAsia" w:hAnsi="Cambria Math"/>
                </w:rPr>
                <m:t>/</m:t>
              </m:r>
              <m:r>
                <m:rPr>
                  <m:nor/>
                </m:rPr>
                <w:rPr>
                  <w:rFonts w:ascii="Cambria Math" w:eastAsiaTheme="minorEastAsia" w:hAnsi="Cambria Math"/>
                </w:rPr>
                <m:t>T</m:t>
              </m:r>
            </m:oMath>
            <w:r w:rsidR="00327466">
              <w:rPr>
                <w:rFonts w:eastAsiaTheme="minorEastAsia"/>
              </w:rPr>
              <w:t>,</w:t>
            </w:r>
            <w:r w:rsidR="00944AC0">
              <w:rPr>
                <w:rFonts w:eastAsiaTheme="minorEastAsia"/>
              </w:rPr>
              <w:t xml:space="preserve"> </w:t>
            </w:r>
            <m:oMath>
              <m:r>
                <w:rPr>
                  <w:rFonts w:ascii="Cambria Math" w:eastAsiaTheme="minorEastAsia" w:hAnsi="Cambria Math"/>
                </w:rPr>
                <m:t>B</m:t>
              </m:r>
            </m:oMath>
            <w:r w:rsidR="00A47F46">
              <w:rPr>
                <w:rFonts w:eastAsiaTheme="minorEastAsia"/>
              </w:rPr>
              <w:t xml:space="preserve"> de sterkte van het magneetveld</w:t>
            </w:r>
            <w:r w:rsidR="00327466">
              <w:rPr>
                <w:rFonts w:eastAsiaTheme="minorEastAsia"/>
              </w:rPr>
              <w:t xml:space="preserve"> en </w:t>
            </w:r>
            <m:oMath>
              <m:r>
                <w:rPr>
                  <w:rFonts w:ascii="Cambria Math" w:eastAsiaTheme="minorEastAsia" w:hAnsi="Cambria Math"/>
                </w:rPr>
                <m:t>h</m:t>
              </m:r>
            </m:oMath>
            <w:r w:rsidR="004A5722">
              <w:rPr>
                <w:rFonts w:eastAsiaTheme="minorEastAsia"/>
              </w:rPr>
              <w:t xml:space="preserve"> de constante van Planck</w:t>
            </w:r>
            <w:r w:rsidR="00A47F46">
              <w:rPr>
                <w:rFonts w:eastAsiaTheme="minorEastAsia"/>
              </w:rPr>
              <w:t>.</w:t>
            </w:r>
          </w:p>
          <w:p w14:paraId="4DD63ACF" w14:textId="0C28769C" w:rsidR="00125DF9" w:rsidRDefault="007725E8" w:rsidP="00BA3D6C">
            <w:pPr>
              <w:pStyle w:val="ListParagraph"/>
              <w:numPr>
                <w:ilvl w:val="0"/>
                <w:numId w:val="31"/>
              </w:numPr>
            </w:pPr>
            <w:r>
              <w:t>Bereken alle mogelijke golflengten van de fotonen die geabsorbeerd kunnen worden</w:t>
            </w:r>
            <w:r w:rsidR="00F97AA1">
              <w:t xml:space="preserve"> </w:t>
            </w:r>
            <w:r w:rsidR="00F97AA1" w:rsidRPr="00F97AA1">
              <w:rPr>
                <w:u w:val="single"/>
              </w:rPr>
              <w:t>vanuit de grondtoestand</w:t>
            </w:r>
            <w:r>
              <w:t>.</w:t>
            </w:r>
            <w:r w:rsidR="00125DF9">
              <w:t xml:space="preserve"> Maak gebruik van je antwoord bij opdracht c.</w:t>
            </w:r>
          </w:p>
        </w:tc>
      </w:tr>
    </w:tbl>
    <w:p w14:paraId="42050009" w14:textId="4E867A11" w:rsidR="003F2249" w:rsidRDefault="00FA7B87" w:rsidP="00FA7B87">
      <w:pPr>
        <w:spacing w:before="240"/>
        <w:rPr>
          <w:rFonts w:eastAsiaTheme="minorEastAsia"/>
        </w:rPr>
      </w:pPr>
      <w:r>
        <w:rPr>
          <w:rFonts w:eastAsiaTheme="minorEastAsia"/>
        </w:rPr>
        <w:t>In</w:t>
      </w:r>
      <w:r w:rsidR="00F12FC7">
        <w:rPr>
          <w:rFonts w:eastAsiaTheme="minorEastAsia"/>
        </w:rPr>
        <w:t xml:space="preserve"> </w:t>
      </w:r>
      <w:r w:rsidR="00A869ED">
        <w:rPr>
          <w:rFonts w:eastAsiaTheme="minorEastAsia"/>
        </w:rPr>
        <w:fldChar w:fldCharType="begin"/>
      </w:r>
      <w:r w:rsidR="00A869ED">
        <w:rPr>
          <w:rFonts w:eastAsiaTheme="minorEastAsia"/>
        </w:rPr>
        <w:instrText xml:space="preserve"> REF _Ref164427875 \r \h </w:instrText>
      </w:r>
      <w:r w:rsidR="00A869ED">
        <w:rPr>
          <w:rFonts w:eastAsiaTheme="minorEastAsia"/>
        </w:rPr>
      </w:r>
      <w:r w:rsidR="00A869ED">
        <w:rPr>
          <w:rFonts w:eastAsiaTheme="minorEastAsia"/>
        </w:rPr>
        <w:fldChar w:fldCharType="separate"/>
      </w:r>
      <w:r w:rsidR="00A869ED">
        <w:rPr>
          <w:rFonts w:eastAsiaTheme="minorEastAsia"/>
        </w:rPr>
        <w:t>Opdracht 4.3</w:t>
      </w:r>
      <w:r w:rsidR="00A869ED">
        <w:rPr>
          <w:rFonts w:eastAsiaTheme="minorEastAsia"/>
        </w:rPr>
        <w:fldChar w:fldCharType="end"/>
      </w:r>
      <w:r w:rsidR="00A869ED">
        <w:rPr>
          <w:rFonts w:eastAsiaTheme="minorEastAsia"/>
        </w:rPr>
        <w:t xml:space="preserve"> heb je gezien dat door </w:t>
      </w:r>
      <w:r w:rsidR="00C94A2E">
        <w:rPr>
          <w:rFonts w:eastAsiaTheme="minorEastAsia"/>
        </w:rPr>
        <w:t xml:space="preserve">een extern magneetveld </w:t>
      </w:r>
      <w:r w:rsidR="00C441B9">
        <w:rPr>
          <w:rFonts w:eastAsiaTheme="minorEastAsia"/>
        </w:rPr>
        <w:t xml:space="preserve">de energieniveaus waarin een elektron zich kan bevinden een klein beetje verschuiven. Het elektron kan daardoor andere golflengte straling absorberen of uitzenden. </w:t>
      </w:r>
      <w:r w:rsidR="00057915">
        <w:rPr>
          <w:rFonts w:eastAsiaTheme="minorEastAsia"/>
        </w:rPr>
        <w:t>Je merkt dus iets van die verschuiving als je kijkt naar de uitgezonden straling</w:t>
      </w:r>
      <w:r w:rsidR="001C5A04">
        <w:rPr>
          <w:rFonts w:eastAsiaTheme="minorEastAsia"/>
        </w:rPr>
        <w:t>.</w:t>
      </w:r>
      <w:r w:rsidR="00057915">
        <w:rPr>
          <w:rFonts w:eastAsiaTheme="minorEastAsia"/>
        </w:rPr>
        <w:t xml:space="preserve"> Dit effect wordt het </w:t>
      </w:r>
      <w:r w:rsidR="009A69D0">
        <w:rPr>
          <w:rFonts w:eastAsiaTheme="minorEastAsia"/>
        </w:rPr>
        <w:t>Zeemaneffect</w:t>
      </w:r>
      <w:r w:rsidR="00057915">
        <w:rPr>
          <w:rFonts w:eastAsiaTheme="minorEastAsia"/>
        </w:rPr>
        <w:t xml:space="preserve"> genoemd, naar de Nederlandse natuurkundige Pieter Zeeman (</w:t>
      </w:r>
      <w:r w:rsidR="006C2F5D">
        <w:rPr>
          <w:rFonts w:eastAsiaTheme="minorEastAsia"/>
        </w:rPr>
        <w:t xml:space="preserve">1865 </w:t>
      </w:r>
      <w:r w:rsidR="00B5622C">
        <w:rPr>
          <w:rFonts w:eastAsiaTheme="minorEastAsia"/>
        </w:rPr>
        <w:t xml:space="preserve">– </w:t>
      </w:r>
      <w:r w:rsidR="003A0A9C">
        <w:rPr>
          <w:rFonts w:eastAsiaTheme="minorEastAsia"/>
        </w:rPr>
        <w:t>1943).</w:t>
      </w:r>
      <w:r w:rsidR="00D160D9">
        <w:rPr>
          <w:rFonts w:eastAsiaTheme="minorEastAsia"/>
        </w:rPr>
        <w:t xml:space="preserve"> Hij </w:t>
      </w:r>
      <w:r w:rsidR="00A93030">
        <w:rPr>
          <w:rFonts w:eastAsiaTheme="minorEastAsia"/>
        </w:rPr>
        <w:t xml:space="preserve">ontdekte dit effect in natrium: dat zendt twee kleuren oranje uit, met bijna dezelfde golflengte. In </w:t>
      </w:r>
      <w:r w:rsidR="00BC514F">
        <w:rPr>
          <w:rFonts w:eastAsiaTheme="minorEastAsia"/>
        </w:rPr>
        <w:t>een sterk magneetveld splitsen die twee op. Het effect is maar moeilijk waar te nemen.</w:t>
      </w:r>
    </w:p>
    <w:p w14:paraId="159E877F" w14:textId="7E485414" w:rsidR="00BC514F" w:rsidRDefault="00BC514F" w:rsidP="00FA7B87">
      <w:pPr>
        <w:spacing w:before="240"/>
        <w:rPr>
          <w:rFonts w:eastAsiaTheme="minorEastAsia"/>
        </w:rPr>
      </w:pPr>
      <w:r>
        <w:rPr>
          <w:noProof/>
        </w:rPr>
        <w:lastRenderedPageBreak/>
        <w:drawing>
          <wp:inline distT="0" distB="0" distL="0" distR="0" wp14:anchorId="01C27582" wp14:editId="3798DC4D">
            <wp:extent cx="2838450" cy="3018155"/>
            <wp:effectExtent l="0" t="0" r="0" b="0"/>
            <wp:docPr id="970962685" name="Afbeelding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8450" cy="3018155"/>
                    </a:xfrm>
                    <a:prstGeom prst="rect">
                      <a:avLst/>
                    </a:prstGeom>
                    <a:noFill/>
                    <a:ln>
                      <a:noFill/>
                    </a:ln>
                  </pic:spPr>
                </pic:pic>
              </a:graphicData>
            </a:graphic>
          </wp:inline>
        </w:drawing>
      </w:r>
    </w:p>
    <w:p w14:paraId="71E3E417" w14:textId="5D958D2E" w:rsidR="00207BC4" w:rsidRPr="003F2249" w:rsidRDefault="00207BC4" w:rsidP="00FA7B87">
      <w:pPr>
        <w:spacing w:before="240"/>
        <w:rPr>
          <w:rFonts w:eastAsiaTheme="minorEastAsia"/>
        </w:rPr>
      </w:pPr>
      <w:r>
        <w:rPr>
          <w:rFonts w:eastAsiaTheme="minorEastAsia"/>
        </w:rPr>
        <w:t xml:space="preserve">Figuur 4.x Twee </w:t>
      </w:r>
      <w:commentRangeStart w:id="206"/>
      <w:r>
        <w:rPr>
          <w:rFonts w:eastAsiaTheme="minorEastAsia"/>
        </w:rPr>
        <w:t xml:space="preserve">lijnen </w:t>
      </w:r>
      <w:commentRangeEnd w:id="206"/>
      <w:r w:rsidR="00F85874">
        <w:rPr>
          <w:rStyle w:val="CommentReference"/>
        </w:rPr>
        <w:commentReference w:id="206"/>
      </w:r>
      <w:r>
        <w:rPr>
          <w:rFonts w:eastAsiaTheme="minorEastAsia"/>
        </w:rPr>
        <w:t xml:space="preserve">van </w:t>
      </w:r>
      <w:r w:rsidR="00DF0343">
        <w:rPr>
          <w:rFonts w:eastAsiaTheme="minorEastAsia"/>
        </w:rPr>
        <w:t>natrium zonder magneetveld (boven) en in een sterk magneetveld (onder). (Copyright: publiek domein)</w:t>
      </w:r>
    </w:p>
    <w:p w14:paraId="460F879F" w14:textId="5DA2C971" w:rsidR="00A00EE2" w:rsidRDefault="00A00EE2" w:rsidP="00A00EE2">
      <w:r>
        <w:t>Verhaallijn:</w:t>
      </w:r>
    </w:p>
    <w:p w14:paraId="0C8A3ACE" w14:textId="27A93CB7" w:rsidR="00A00EE2" w:rsidRDefault="00A00EE2" w:rsidP="00BA3D6C">
      <w:pPr>
        <w:pStyle w:val="ListParagraph"/>
        <w:numPr>
          <w:ilvl w:val="0"/>
          <w:numId w:val="5"/>
        </w:numPr>
      </w:pPr>
      <w:r>
        <w:t xml:space="preserve">(?) Biologische voorkomen van magnetiet: </w:t>
      </w:r>
      <w:hyperlink r:id="rId83" w:anchor="Biological_occurrences" w:history="1">
        <w:r w:rsidRPr="000121A6">
          <w:rPr>
            <w:rStyle w:val="Hyperlink"/>
          </w:rPr>
          <w:t>https://en.wikipedia.org/wiki/Magnetite#Biological_occurrences</w:t>
        </w:r>
      </w:hyperlink>
    </w:p>
    <w:p w14:paraId="3EE4CDCA" w14:textId="77777777" w:rsidR="00A00EE2" w:rsidRDefault="00A00EE2" w:rsidP="00BA3D6C">
      <w:pPr>
        <w:pStyle w:val="ListParagraph"/>
        <w:numPr>
          <w:ilvl w:val="0"/>
          <w:numId w:val="5"/>
        </w:numPr>
      </w:pPr>
    </w:p>
    <w:p w14:paraId="6134524E" w14:textId="4644FEF2" w:rsidR="007A2A73" w:rsidRDefault="007A2A73" w:rsidP="007A2A73">
      <w:r>
        <w:t>Eerdere aantekeningen:</w:t>
      </w:r>
    </w:p>
    <w:p w14:paraId="70C19933" w14:textId="571304B6" w:rsidR="006875C7" w:rsidRPr="006875C7" w:rsidRDefault="000904C1" w:rsidP="00BA3D6C">
      <w:pPr>
        <w:pStyle w:val="paragraph"/>
        <w:numPr>
          <w:ilvl w:val="0"/>
          <w:numId w:val="21"/>
        </w:numPr>
        <w:spacing w:before="0" w:beforeAutospacing="0" w:after="0" w:afterAutospacing="0"/>
        <w:ind w:left="1080" w:firstLine="0"/>
        <w:textAlignment w:val="baseline"/>
        <w:rPr>
          <w:rStyle w:val="normaltextrun"/>
          <w:rFonts w:ascii="Calibri" w:hAnsi="Calibri" w:cs="Calibri"/>
          <w:sz w:val="22"/>
          <w:szCs w:val="22"/>
          <w:lang w:val="en-GB"/>
        </w:rPr>
      </w:pPr>
      <w:r>
        <w:rPr>
          <w:rStyle w:val="normaltextrun"/>
          <w:rFonts w:ascii="Calibri" w:hAnsi="Calibri" w:cs="Calibri"/>
          <w:sz w:val="22"/>
          <w:szCs w:val="22"/>
          <w:lang w:val="en-GB"/>
        </w:rPr>
        <w:t>(</w:t>
      </w:r>
      <w:r w:rsidR="006875C7" w:rsidRPr="006875C7">
        <w:rPr>
          <w:rStyle w:val="normaltextrun"/>
          <w:rFonts w:ascii="Calibri" w:hAnsi="Calibri" w:cs="Calibri"/>
          <w:sz w:val="22"/>
          <w:szCs w:val="22"/>
          <w:lang w:val="en-GB"/>
        </w:rPr>
        <w:t>Table top AFM van T</w:t>
      </w:r>
      <w:r w:rsidR="006875C7">
        <w:rPr>
          <w:rStyle w:val="normaltextrun"/>
          <w:rFonts w:ascii="Calibri" w:hAnsi="Calibri" w:cs="Calibri"/>
          <w:sz w:val="22"/>
          <w:szCs w:val="22"/>
          <w:lang w:val="en-GB"/>
        </w:rPr>
        <w:t xml:space="preserve">horlabs: </w:t>
      </w:r>
      <w:r w:rsidR="00E62143">
        <w:fldChar w:fldCharType="begin"/>
      </w:r>
      <w:r w:rsidR="00E62143" w:rsidRPr="00551570">
        <w:rPr>
          <w:lang w:val="en-GB"/>
          <w:rPrChange w:id="207" w:author="Lodewijk Koopman" w:date="2024-05-31T09:57:00Z">
            <w:rPr/>
          </w:rPrChange>
        </w:rPr>
        <w:instrText>HYPERLINK "https://www.thorlabs.com/newgrouppage9.cfm?objectgroup_id=10756&amp;gad_source=1&amp;gclid=EAIaIQobChMIt_DChIewhAMVEJ6DBx3kQQN8EAAYAiAAEgKaPvD_BwE"</w:instrText>
      </w:r>
      <w:r w:rsidR="00E62143">
        <w:fldChar w:fldCharType="separate"/>
      </w:r>
      <w:r w:rsidR="00185AFA" w:rsidRPr="009A7C6F">
        <w:rPr>
          <w:rStyle w:val="Hyperlink"/>
          <w:rFonts w:ascii="Calibri" w:hAnsi="Calibri" w:cs="Calibri"/>
          <w:sz w:val="22"/>
          <w:szCs w:val="22"/>
          <w:lang w:val="en-GB"/>
        </w:rPr>
        <w:t>https://www.thorlabs.com/newgrouppage9.cfm?objectgroup_id=10756&amp;gad_source=1&amp;gclid=EAIaIQobChMIt_DChIewhAMVEJ6DBx3kQQN8EAAYAiAAEgKaPvD_BwE</w:t>
      </w:r>
      <w:r w:rsidR="00E62143">
        <w:rPr>
          <w:rStyle w:val="Hyperlink"/>
          <w:rFonts w:ascii="Calibri" w:hAnsi="Calibri" w:cs="Calibri"/>
          <w:sz w:val="22"/>
          <w:szCs w:val="22"/>
          <w:lang w:val="en-GB"/>
        </w:rPr>
        <w:fldChar w:fldCharType="end"/>
      </w:r>
      <w:r w:rsidR="00185AFA">
        <w:rPr>
          <w:rStyle w:val="normaltextrun"/>
          <w:rFonts w:ascii="Calibri" w:hAnsi="Calibri" w:cs="Calibri"/>
          <w:sz w:val="22"/>
          <w:szCs w:val="22"/>
          <w:lang w:val="en-GB"/>
        </w:rPr>
        <w:t xml:space="preserve"> </w:t>
      </w:r>
      <w:r>
        <w:rPr>
          <w:rStyle w:val="normaltextrun"/>
          <w:rFonts w:ascii="Calibri" w:hAnsi="Calibri" w:cs="Calibri"/>
          <w:sz w:val="22"/>
          <w:szCs w:val="22"/>
          <w:lang w:val="en-GB"/>
        </w:rPr>
        <w:t>)</w:t>
      </w:r>
    </w:p>
    <w:p w14:paraId="676AB0EC" w14:textId="4F6830F8" w:rsidR="007A2A73" w:rsidRDefault="00F41529" w:rsidP="00BA3D6C">
      <w:pPr>
        <w:pStyle w:val="paragraph"/>
        <w:numPr>
          <w:ilvl w:val="0"/>
          <w:numId w:val="2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 xml:space="preserve">H5: </w:t>
      </w:r>
      <w:r w:rsidR="007A2A73">
        <w:rPr>
          <w:rStyle w:val="normaltextrun"/>
          <w:rFonts w:ascii="Calibri" w:hAnsi="Calibri" w:cs="Calibri"/>
          <w:sz w:val="22"/>
          <w:szCs w:val="22"/>
        </w:rPr>
        <w:t>Onderzoek aan de tanden van magnetiet van de zeeslak</w:t>
      </w:r>
      <w:r w:rsidR="007A2A73">
        <w:rPr>
          <w:rStyle w:val="eop"/>
          <w:rFonts w:ascii="Calibri" w:hAnsi="Calibri" w:cs="Calibri"/>
          <w:sz w:val="22"/>
          <w:szCs w:val="22"/>
        </w:rPr>
        <w:t> </w:t>
      </w:r>
    </w:p>
    <w:p w14:paraId="03122EC5" w14:textId="42196B41" w:rsidR="007A2A73" w:rsidRDefault="00E9371E" w:rsidP="00BA3D6C">
      <w:pPr>
        <w:pStyle w:val="paragraph"/>
        <w:numPr>
          <w:ilvl w:val="0"/>
          <w:numId w:val="2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 xml:space="preserve">H5: </w:t>
      </w:r>
      <w:r w:rsidR="007A2A73">
        <w:rPr>
          <w:rStyle w:val="normaltextrun"/>
          <w:rFonts w:ascii="Calibri" w:hAnsi="Calibri" w:cs="Calibri"/>
          <w:sz w:val="22"/>
          <w:szCs w:val="22"/>
        </w:rPr>
        <w:t>Onderzoek aan gesteenten, aardmagnetisch veld</w:t>
      </w:r>
      <w:r w:rsidR="007A2A73">
        <w:rPr>
          <w:rStyle w:val="eop"/>
          <w:rFonts w:ascii="Calibri" w:hAnsi="Calibri" w:cs="Calibri"/>
          <w:sz w:val="22"/>
          <w:szCs w:val="22"/>
        </w:rPr>
        <w:t> </w:t>
      </w:r>
      <w:r w:rsidR="00284B17">
        <w:rPr>
          <w:rStyle w:val="eop"/>
          <w:rFonts w:ascii="Calibri" w:hAnsi="Calibri" w:cs="Calibri"/>
          <w:sz w:val="22"/>
          <w:szCs w:val="22"/>
        </w:rPr>
        <w:t>(</w:t>
      </w:r>
      <w:hyperlink r:id="rId84" w:history="1">
        <w:r w:rsidR="00284B17" w:rsidRPr="00E31B89">
          <w:rPr>
            <w:rStyle w:val="Hyperlink"/>
            <w:rFonts w:ascii="Calibri" w:hAnsi="Calibri" w:cs="Calibri"/>
            <w:sz w:val="22"/>
            <w:szCs w:val="22"/>
          </w:rPr>
          <w:t xml:space="preserve">Govert naar </w:t>
        </w:r>
        <w:r w:rsidR="002A2260" w:rsidRPr="00E31B89">
          <w:rPr>
            <w:rStyle w:val="Hyperlink"/>
            <w:rFonts w:ascii="Calibri" w:hAnsi="Calibri" w:cs="Calibri"/>
            <w:sz w:val="22"/>
            <w:szCs w:val="22"/>
          </w:rPr>
          <w:t xml:space="preserve">de kern </w:t>
        </w:r>
        <w:r w:rsidR="00284B17" w:rsidRPr="00E31B89">
          <w:rPr>
            <w:rStyle w:val="Hyperlink"/>
            <w:rFonts w:ascii="Calibri" w:hAnsi="Calibri" w:cs="Calibri"/>
            <w:sz w:val="22"/>
            <w:szCs w:val="22"/>
          </w:rPr>
          <w:t>van de aarde</w:t>
        </w:r>
      </w:hyperlink>
      <w:r w:rsidR="005F5921">
        <w:rPr>
          <w:rStyle w:val="eop"/>
          <w:rFonts w:ascii="Calibri" w:hAnsi="Calibri" w:cs="Calibri"/>
          <w:sz w:val="22"/>
          <w:szCs w:val="22"/>
        </w:rPr>
        <w:t>, ca. min. 33)</w:t>
      </w:r>
    </w:p>
    <w:p w14:paraId="6B98F7A8" w14:textId="77777777" w:rsidR="007A2A73" w:rsidRDefault="007A2A73" w:rsidP="00BA3D6C">
      <w:pPr>
        <w:pStyle w:val="paragraph"/>
        <w:numPr>
          <w:ilvl w:val="0"/>
          <w:numId w:val="21"/>
        </w:numPr>
        <w:spacing w:before="0" w:beforeAutospacing="0" w:after="0" w:afterAutospacing="0"/>
        <w:ind w:left="1080" w:firstLine="0"/>
        <w:textAlignment w:val="baseline"/>
        <w:rPr>
          <w:rFonts w:ascii="Calibri" w:hAnsi="Calibri" w:cs="Calibri"/>
          <w:sz w:val="22"/>
          <w:szCs w:val="22"/>
        </w:rPr>
      </w:pPr>
      <w:r w:rsidRPr="007A2A73">
        <w:rPr>
          <w:rStyle w:val="normaltextrun"/>
          <w:rFonts w:ascii="Calibri" w:hAnsi="Calibri" w:cs="Calibri"/>
          <w:sz w:val="22"/>
          <w:szCs w:val="22"/>
          <w:lang w:val="en-GB"/>
        </w:rPr>
        <w:t xml:space="preserve">Hersenonderzoek? </w:t>
      </w:r>
      <w:r w:rsidR="00E62143">
        <w:fldChar w:fldCharType="begin"/>
      </w:r>
      <w:r w:rsidR="00E62143" w:rsidRPr="00551570">
        <w:rPr>
          <w:lang w:val="en-GB"/>
          <w:rPrChange w:id="208" w:author="Lodewijk Koopman" w:date="2024-05-31T09:57:00Z">
            <w:rPr/>
          </w:rPrChange>
        </w:rPr>
        <w:instrText>HYPERLINK "https://www.photonics.com/Articles/Diamond_Defects_Boost_Magnetic_Field_Sensing_for/a68179" \t "_blank"</w:instrText>
      </w:r>
      <w:r w:rsidR="00E62143">
        <w:fldChar w:fldCharType="separate"/>
      </w:r>
      <w:r>
        <w:rPr>
          <w:rStyle w:val="normaltextrun"/>
          <w:rFonts w:ascii="Calibri" w:hAnsi="Calibri" w:cs="Calibri"/>
          <w:color w:val="0563C1"/>
          <w:sz w:val="22"/>
          <w:szCs w:val="22"/>
          <w:u w:val="single"/>
          <w:lang w:val="en-GB"/>
        </w:rPr>
        <w:t>https://www.photonics.com/Articles/Diamond_Defects_Boost_Magnetic_Field_Sensing_for/a68179</w:t>
      </w:r>
      <w:r w:rsidR="00E62143">
        <w:rPr>
          <w:rStyle w:val="normaltextrun"/>
          <w:rFonts w:ascii="Calibri" w:hAnsi="Calibri" w:cs="Calibri"/>
          <w:color w:val="0563C1"/>
          <w:sz w:val="22"/>
          <w:szCs w:val="22"/>
          <w:u w:val="single"/>
          <w:lang w:val="en-GB"/>
        </w:rPr>
        <w:fldChar w:fldCharType="end"/>
      </w:r>
      <w:r>
        <w:rPr>
          <w:rStyle w:val="normaltextrun"/>
          <w:rFonts w:ascii="Calibri" w:hAnsi="Calibri" w:cs="Calibri"/>
          <w:sz w:val="22"/>
          <w:szCs w:val="22"/>
          <w:lang w:val="en-GB"/>
        </w:rPr>
        <w:t xml:space="preserve"> en </w:t>
      </w:r>
      <w:r w:rsidR="00E62143">
        <w:fldChar w:fldCharType="begin"/>
      </w:r>
      <w:r w:rsidR="00E62143" w:rsidRPr="00551570">
        <w:rPr>
          <w:lang w:val="en-GB"/>
          <w:rPrChange w:id="209" w:author="Lodewijk Koopman" w:date="2024-05-31T09:57:00Z">
            <w:rPr/>
          </w:rPrChange>
        </w:rPr>
        <w:instrText>HYPERLINK "https://www.science.org/doi/10.1126/sciadv.abn7192" \t "_blank"</w:instrText>
      </w:r>
      <w:r w:rsidR="00E62143">
        <w:fldChar w:fldCharType="separate"/>
      </w:r>
      <w:r>
        <w:rPr>
          <w:rStyle w:val="normaltextrun"/>
          <w:rFonts w:ascii="Calibri" w:hAnsi="Calibri" w:cs="Calibri"/>
          <w:color w:val="0563C1"/>
          <w:sz w:val="22"/>
          <w:szCs w:val="22"/>
          <w:u w:val="single"/>
          <w:lang w:val="en-GB"/>
        </w:rPr>
        <w:t>https://www.science.org/doi/10.1126/sciadv.abn7192</w:t>
      </w:r>
      <w:r w:rsidR="00E62143">
        <w:rPr>
          <w:rStyle w:val="normaltextrun"/>
          <w:rFonts w:ascii="Calibri" w:hAnsi="Calibri" w:cs="Calibri"/>
          <w:color w:val="0563C1"/>
          <w:sz w:val="22"/>
          <w:szCs w:val="22"/>
          <w:u w:val="single"/>
          <w:lang w:val="en-GB"/>
        </w:rPr>
        <w:fldChar w:fldCharType="end"/>
      </w:r>
      <w:r>
        <w:rPr>
          <w:rStyle w:val="normaltextrun"/>
          <w:rFonts w:ascii="Calibri" w:hAnsi="Calibri" w:cs="Calibri"/>
          <w:sz w:val="22"/>
          <w:szCs w:val="22"/>
          <w:lang w:val="en-GB"/>
        </w:rPr>
        <w:t xml:space="preserve"> &gt; “Here we describe a new spin-exchange relaxation-free (SERF) atomic magnetometer, and demonstrate magnetic field sensitivity of 0.54 fT Hz</w:t>
      </w:r>
      <w:r>
        <w:rPr>
          <w:rStyle w:val="normaltextrun"/>
          <w:rFonts w:ascii="Calibri" w:hAnsi="Calibri" w:cs="Calibri"/>
          <w:sz w:val="17"/>
          <w:szCs w:val="17"/>
          <w:vertAlign w:val="superscript"/>
          <w:lang w:val="en-GB"/>
        </w:rPr>
        <w:t>-1/2</w:t>
      </w:r>
      <w:r>
        <w:rPr>
          <w:rStyle w:val="normaltextrun"/>
          <w:rFonts w:ascii="Calibri" w:hAnsi="Calibri" w:cs="Calibri"/>
          <w:sz w:val="22"/>
          <w:szCs w:val="22"/>
          <w:lang w:val="en-GB"/>
        </w:rPr>
        <w:t xml:space="preserve"> with a measurement volume of only 0.3 cm</w:t>
      </w:r>
      <w:r>
        <w:rPr>
          <w:rStyle w:val="normaltextrun"/>
          <w:rFonts w:ascii="Calibri" w:hAnsi="Calibri" w:cs="Calibri"/>
          <w:sz w:val="17"/>
          <w:szCs w:val="17"/>
          <w:vertAlign w:val="superscript"/>
          <w:lang w:val="en-GB"/>
        </w:rPr>
        <w:t>3</w:t>
      </w:r>
      <w:r>
        <w:rPr>
          <w:rStyle w:val="normaltextrun"/>
          <w:rFonts w:ascii="Calibri" w:hAnsi="Calibri" w:cs="Calibri"/>
          <w:sz w:val="22"/>
          <w:szCs w:val="22"/>
          <w:lang w:val="en-GB"/>
        </w:rPr>
        <w:t>.” (</w:t>
      </w:r>
      <w:hyperlink r:id="rId85" w:tgtFrame="_blank" w:history="1">
        <w:r>
          <w:rPr>
            <w:rStyle w:val="normaltextrun"/>
            <w:rFonts w:ascii="Calibri" w:hAnsi="Calibri" w:cs="Calibri"/>
            <w:color w:val="0563C1"/>
            <w:sz w:val="22"/>
            <w:szCs w:val="22"/>
            <w:u w:val="single"/>
            <w:lang w:val="en-GB"/>
          </w:rPr>
          <w:t>https://www.nature.com/articles/nature01484</w:t>
        </w:r>
      </w:hyperlink>
      <w:r>
        <w:rPr>
          <w:rStyle w:val="normaltextrun"/>
          <w:rFonts w:ascii="Calibri" w:hAnsi="Calibri" w:cs="Calibri"/>
          <w:sz w:val="22"/>
          <w:szCs w:val="22"/>
          <w:lang w:val="en-GB"/>
        </w:rPr>
        <w:t>)</w:t>
      </w:r>
      <w:r>
        <w:rPr>
          <w:rStyle w:val="eop"/>
          <w:rFonts w:ascii="Calibri" w:hAnsi="Calibri" w:cs="Calibri"/>
          <w:sz w:val="22"/>
          <w:szCs w:val="22"/>
        </w:rPr>
        <w:t> </w:t>
      </w:r>
    </w:p>
    <w:p w14:paraId="6661DBCC" w14:textId="7ECA205B" w:rsidR="007A2A73" w:rsidRDefault="007A2A73" w:rsidP="00BA3D6C">
      <w:pPr>
        <w:pStyle w:val="paragraph"/>
        <w:numPr>
          <w:ilvl w:val="0"/>
          <w:numId w:val="21"/>
        </w:numPr>
        <w:spacing w:before="0" w:beforeAutospacing="0" w:after="0" w:afterAutospacing="0"/>
        <w:ind w:left="1080" w:firstLine="0"/>
        <w:textAlignment w:val="baseline"/>
        <w:rPr>
          <w:rStyle w:val="eop"/>
          <w:rFonts w:ascii="Calibri" w:hAnsi="Calibri" w:cs="Calibri"/>
          <w:sz w:val="22"/>
          <w:szCs w:val="22"/>
        </w:rPr>
      </w:pPr>
      <w:r>
        <w:rPr>
          <w:rStyle w:val="normaltextrun"/>
          <w:rFonts w:ascii="Calibri" w:hAnsi="Calibri" w:cs="Calibri"/>
          <w:sz w:val="22"/>
          <w:szCs w:val="22"/>
        </w:rPr>
        <w:t>Zalm oriënteert zich a.d</w:t>
      </w:r>
      <w:r w:rsidR="00D9587E">
        <w:rPr>
          <w:rStyle w:val="normaltextrun"/>
          <w:rFonts w:ascii="Calibri" w:hAnsi="Calibri" w:cs="Calibri"/>
          <w:sz w:val="22"/>
          <w:szCs w:val="22"/>
        </w:rPr>
        <w:t>.</w:t>
      </w:r>
      <w:r>
        <w:rPr>
          <w:rStyle w:val="normaltextrun"/>
          <w:rFonts w:ascii="Calibri" w:hAnsi="Calibri" w:cs="Calibri"/>
          <w:sz w:val="22"/>
          <w:szCs w:val="22"/>
        </w:rPr>
        <w:t>h.v. het aardmagnetisch veld (onderzoek gebruikt AFM/MFM).</w:t>
      </w:r>
      <w:r>
        <w:rPr>
          <w:rStyle w:val="scxw133955767"/>
          <w:rFonts w:ascii="Calibri" w:hAnsi="Calibri" w:cs="Calibri"/>
          <w:sz w:val="22"/>
          <w:szCs w:val="22"/>
        </w:rPr>
        <w:t> </w:t>
      </w:r>
      <w:r>
        <w:rPr>
          <w:rFonts w:ascii="Calibri" w:hAnsi="Calibri" w:cs="Calibri"/>
          <w:sz w:val="22"/>
          <w:szCs w:val="22"/>
        </w:rPr>
        <w:br/>
      </w:r>
      <w:hyperlink r:id="rId86" w:tgtFrame="_blank" w:history="1">
        <w:r>
          <w:rPr>
            <w:rStyle w:val="normaltextrun"/>
            <w:rFonts w:ascii="Calibri" w:hAnsi="Calibri" w:cs="Calibri"/>
            <w:color w:val="0563C1"/>
            <w:sz w:val="22"/>
            <w:szCs w:val="22"/>
            <w:u w:val="single"/>
          </w:rPr>
          <w:t>https://today.oregonstate.edu/news/new-research-magnetite-salmon-noses-illuminates-understanding-sensory-mechanisms-enabling</w:t>
        </w:r>
      </w:hyperlink>
      <w:r>
        <w:rPr>
          <w:rStyle w:val="normaltextrun"/>
          <w:rFonts w:ascii="Calibri" w:hAnsi="Calibri" w:cs="Calibri"/>
          <w:sz w:val="22"/>
          <w:szCs w:val="22"/>
        </w:rPr>
        <w:t> </w:t>
      </w:r>
      <w:r>
        <w:rPr>
          <w:rStyle w:val="eop"/>
          <w:rFonts w:ascii="Calibri" w:hAnsi="Calibri" w:cs="Calibri"/>
          <w:sz w:val="22"/>
          <w:szCs w:val="22"/>
        </w:rPr>
        <w:t> </w:t>
      </w:r>
    </w:p>
    <w:p w14:paraId="13F7C1AC" w14:textId="366A1296" w:rsidR="00FA474C" w:rsidRDefault="00FA474C" w:rsidP="00BA3D6C">
      <w:pPr>
        <w:pStyle w:val="paragraph"/>
        <w:numPr>
          <w:ilvl w:val="0"/>
          <w:numId w:val="21"/>
        </w:numPr>
        <w:spacing w:before="0" w:beforeAutospacing="0" w:after="0" w:afterAutospacing="0"/>
        <w:ind w:left="1080" w:firstLine="0"/>
        <w:textAlignment w:val="baseline"/>
        <w:rPr>
          <w:rFonts w:ascii="Calibri" w:hAnsi="Calibri" w:cs="Calibri"/>
          <w:sz w:val="22"/>
          <w:szCs w:val="22"/>
        </w:rPr>
      </w:pPr>
      <w:r>
        <w:rPr>
          <w:rFonts w:ascii="Calibri" w:hAnsi="Calibri" w:cs="Calibri"/>
          <w:sz w:val="22"/>
          <w:szCs w:val="22"/>
        </w:rPr>
        <w:t>Fosforescentie en magnetisch veld:</w:t>
      </w:r>
      <w:r w:rsidR="007F1713">
        <w:rPr>
          <w:rFonts w:ascii="Calibri" w:hAnsi="Calibri" w:cs="Calibri"/>
          <w:sz w:val="22"/>
          <w:szCs w:val="22"/>
        </w:rPr>
        <w:t xml:space="preserve"> </w:t>
      </w:r>
      <w:hyperlink r:id="rId87" w:history="1">
        <w:r w:rsidR="007F1713" w:rsidRPr="00597585">
          <w:rPr>
            <w:rStyle w:val="Hyperlink"/>
            <w:rFonts w:ascii="Calibri" w:hAnsi="Calibri" w:cs="Calibri"/>
            <w:sz w:val="22"/>
            <w:szCs w:val="22"/>
          </w:rPr>
          <w:t>https://www.youtube.com/watch?v=w8shYrF_OSU</w:t>
        </w:r>
      </w:hyperlink>
      <w:r w:rsidR="007F1713">
        <w:rPr>
          <w:rFonts w:ascii="Calibri" w:hAnsi="Calibri" w:cs="Calibri"/>
          <w:sz w:val="22"/>
          <w:szCs w:val="22"/>
        </w:rPr>
        <w:t xml:space="preserve"> </w:t>
      </w:r>
    </w:p>
    <w:p w14:paraId="2255DB0F" w14:textId="3719E4B2" w:rsidR="0016333C" w:rsidRDefault="0016333C" w:rsidP="00BA3D6C">
      <w:pPr>
        <w:pStyle w:val="paragraph"/>
        <w:numPr>
          <w:ilvl w:val="0"/>
          <w:numId w:val="21"/>
        </w:numPr>
        <w:spacing w:before="0" w:beforeAutospacing="0" w:after="0" w:afterAutospacing="0"/>
        <w:ind w:left="1080" w:firstLine="0"/>
        <w:textAlignment w:val="baseline"/>
        <w:rPr>
          <w:rFonts w:ascii="Calibri" w:hAnsi="Calibri" w:cs="Calibri"/>
          <w:sz w:val="22"/>
          <w:szCs w:val="22"/>
        </w:rPr>
      </w:pPr>
      <w:r>
        <w:rPr>
          <w:rFonts w:ascii="Calibri" w:hAnsi="Calibri" w:cs="Calibri"/>
          <w:sz w:val="22"/>
          <w:szCs w:val="22"/>
        </w:rPr>
        <w:t xml:space="preserve">Govert naar </w:t>
      </w:r>
      <w:r w:rsidR="00074EF8">
        <w:rPr>
          <w:rFonts w:ascii="Calibri" w:hAnsi="Calibri" w:cs="Calibri"/>
          <w:sz w:val="22"/>
          <w:szCs w:val="22"/>
        </w:rPr>
        <w:t xml:space="preserve">de kern van de aarde: </w:t>
      </w:r>
      <w:hyperlink r:id="rId88" w:history="1">
        <w:r w:rsidR="00074EF8" w:rsidRPr="004155BA">
          <w:rPr>
            <w:rStyle w:val="Hyperlink"/>
            <w:rFonts w:ascii="Calibri" w:hAnsi="Calibri" w:cs="Calibri"/>
            <w:sz w:val="22"/>
            <w:szCs w:val="22"/>
          </w:rPr>
          <w:t>https://ntr.nl/Govert-naar-de-kern-van-de-aarde/558</w:t>
        </w:r>
      </w:hyperlink>
      <w:r w:rsidR="00074EF8">
        <w:rPr>
          <w:rFonts w:ascii="Calibri" w:hAnsi="Calibri" w:cs="Calibri"/>
          <w:sz w:val="22"/>
          <w:szCs w:val="22"/>
        </w:rPr>
        <w:t xml:space="preserve"> </w:t>
      </w:r>
      <w:r w:rsidR="005F6F07">
        <w:rPr>
          <w:rFonts w:ascii="Calibri" w:hAnsi="Calibri" w:cs="Calibri"/>
          <w:sz w:val="22"/>
          <w:szCs w:val="22"/>
        </w:rPr>
        <w:t>(v.a. minuut 34)</w:t>
      </w:r>
    </w:p>
    <w:p w14:paraId="533A03F0" w14:textId="77777777" w:rsidR="007A2A73" w:rsidRDefault="007A2A73" w:rsidP="007A2A7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Verwerkingsopdracht:</w:t>
      </w:r>
      <w:r>
        <w:rPr>
          <w:rStyle w:val="eop"/>
          <w:rFonts w:ascii="Calibri" w:hAnsi="Calibri" w:cs="Calibri"/>
          <w:sz w:val="22"/>
          <w:szCs w:val="22"/>
        </w:rPr>
        <w:t> </w:t>
      </w:r>
    </w:p>
    <w:p w14:paraId="73B5FE6D" w14:textId="77777777" w:rsidR="007A2A73" w:rsidRDefault="007A2A73" w:rsidP="00BA3D6C">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Onderzoek naar mogelijke toepassingen van technieken besproken in deze module?</w:t>
      </w:r>
      <w:r>
        <w:rPr>
          <w:rStyle w:val="eop"/>
          <w:rFonts w:ascii="Calibri" w:hAnsi="Calibri" w:cs="Calibri"/>
          <w:sz w:val="22"/>
          <w:szCs w:val="22"/>
        </w:rPr>
        <w:t> </w:t>
      </w:r>
    </w:p>
    <w:p w14:paraId="27EE9F8C" w14:textId="77777777" w:rsidR="007A2A73" w:rsidRDefault="007A2A73" w:rsidP="00BA3D6C">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Hoe wordt de techniek toegepast? Wat is de werking?</w:t>
      </w:r>
      <w:r>
        <w:rPr>
          <w:rStyle w:val="eop"/>
          <w:rFonts w:ascii="Calibri" w:hAnsi="Calibri" w:cs="Calibri"/>
          <w:sz w:val="22"/>
          <w:szCs w:val="22"/>
        </w:rPr>
        <w:t> </w:t>
      </w:r>
    </w:p>
    <w:p w14:paraId="086B92C2" w14:textId="77777777" w:rsidR="007A2A73" w:rsidRDefault="007A2A73" w:rsidP="00BA3D6C">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lastRenderedPageBreak/>
        <w:t>Welke obstakels?</w:t>
      </w:r>
      <w:r>
        <w:rPr>
          <w:rStyle w:val="eop"/>
          <w:rFonts w:ascii="Calibri" w:hAnsi="Calibri" w:cs="Calibri"/>
          <w:sz w:val="22"/>
          <w:szCs w:val="22"/>
        </w:rPr>
        <w:t> </w:t>
      </w:r>
    </w:p>
    <w:p w14:paraId="21E9C83D" w14:textId="77777777" w:rsidR="007A2A73" w:rsidRDefault="007A2A73" w:rsidP="00BA3D6C">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Kies een focus: technisch, medisch, biologisch, etc.?</w:t>
      </w:r>
      <w:r>
        <w:rPr>
          <w:rStyle w:val="eop"/>
          <w:rFonts w:ascii="Calibri" w:hAnsi="Calibri" w:cs="Calibri"/>
          <w:sz w:val="22"/>
          <w:szCs w:val="22"/>
        </w:rPr>
        <w:t> </w:t>
      </w:r>
    </w:p>
    <w:p w14:paraId="20B382A3" w14:textId="77777777" w:rsidR="007A2A73" w:rsidRDefault="007A2A73" w:rsidP="00BA3D6C">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Welke rol speelt biomimetica?</w:t>
      </w:r>
      <w:r>
        <w:rPr>
          <w:rStyle w:val="eop"/>
          <w:rFonts w:ascii="Calibri" w:hAnsi="Calibri" w:cs="Calibri"/>
          <w:sz w:val="22"/>
          <w:szCs w:val="22"/>
        </w:rPr>
        <w:t> </w:t>
      </w:r>
    </w:p>
    <w:p w14:paraId="0DCC0821" w14:textId="77777777" w:rsidR="007A2A73" w:rsidRPr="007A2A73" w:rsidRDefault="007A2A73" w:rsidP="007A2A73"/>
    <w:p w14:paraId="3D99B855" w14:textId="66BF84D4" w:rsidR="0009308F" w:rsidRDefault="0009308F">
      <w:r>
        <w:br w:type="page"/>
      </w:r>
    </w:p>
    <w:p w14:paraId="4503DABF" w14:textId="2CD8FB43" w:rsidR="001A2DC6" w:rsidRPr="001A2DC6" w:rsidRDefault="00E81214" w:rsidP="001A2DC6">
      <w:pPr>
        <w:pStyle w:val="Heading1"/>
      </w:pPr>
      <w:bookmarkStart w:id="210" w:name="_Toc162000902"/>
      <w:bookmarkStart w:id="211" w:name="_Toc165031850"/>
      <w:r>
        <w:lastRenderedPageBreak/>
        <w:t xml:space="preserve">Beeldvorming met </w:t>
      </w:r>
      <w:r w:rsidR="0009308F">
        <w:t>NV centers</w:t>
      </w:r>
      <w:bookmarkEnd w:id="210"/>
      <w:bookmarkEnd w:id="211"/>
    </w:p>
    <w:p w14:paraId="55717E3E" w14:textId="383E5A48" w:rsidR="0009308F" w:rsidRDefault="0009308F" w:rsidP="0009308F">
      <w:pPr>
        <w:rPr>
          <w:lang w:val="en-GB"/>
        </w:rPr>
      </w:pPr>
      <w:r w:rsidRPr="00377A3C">
        <w:rPr>
          <w:lang w:val="en-GB"/>
        </w:rPr>
        <w:t xml:space="preserve">Aantekening: zie artikel Scanning Confocal Optical Microscopy and Magnetic Resonance on Single Defect Centers A. Gruber et al. </w:t>
      </w:r>
      <w:r w:rsidR="00AD7862" w:rsidRPr="00377A3C">
        <w:rPr>
          <w:lang w:val="en-GB"/>
        </w:rPr>
        <w:t>27 juni 1997</w:t>
      </w:r>
      <w:r w:rsidR="00377A3C" w:rsidRPr="00377A3C">
        <w:rPr>
          <w:lang w:val="en-GB"/>
        </w:rPr>
        <w:t xml:space="preserve"> Scienc</w:t>
      </w:r>
      <w:r w:rsidR="00377A3C">
        <w:rPr>
          <w:lang w:val="en-GB"/>
        </w:rPr>
        <w:t>e 276 p. 2012</w:t>
      </w:r>
    </w:p>
    <w:p w14:paraId="63922887" w14:textId="7B9D699D" w:rsidR="001A2DC6" w:rsidRDefault="001A2DC6" w:rsidP="001A2DC6">
      <w:pPr>
        <w:pStyle w:val="Heading2"/>
        <w:rPr>
          <w:lang w:val="en-GB"/>
        </w:rPr>
      </w:pPr>
      <w:bookmarkStart w:id="212" w:name="_Toc165031851"/>
      <w:r>
        <w:rPr>
          <w:lang w:val="en-GB"/>
        </w:rPr>
        <w:t>Inleiding</w:t>
      </w:r>
      <w:bookmarkEnd w:id="212"/>
    </w:p>
    <w:p w14:paraId="4ED61528" w14:textId="42C899C5" w:rsidR="001A2DC6" w:rsidRDefault="00BD6CB8" w:rsidP="001A2DC6">
      <w:r>
        <w:t>Veel van de onderwerpen die je tot nu toe bent tegengekomen</w:t>
      </w:r>
      <w:r w:rsidR="00255ED6">
        <w:t xml:space="preserve"> </w:t>
      </w:r>
      <w:r>
        <w:t xml:space="preserve"> </w:t>
      </w:r>
      <w:r w:rsidR="00255ED6">
        <w:rPr>
          <w:rFonts w:cstheme="minorHAnsi"/>
        </w:rPr>
        <w:t xml:space="preserve">̶ </w:t>
      </w:r>
      <w:r>
        <w:t xml:space="preserve"> </w:t>
      </w:r>
      <w:r w:rsidR="00D21825">
        <w:t>biomimetica, sensoren, magnetische velden</w:t>
      </w:r>
      <w:r>
        <w:t>, fluorescentie</w:t>
      </w:r>
      <w:r w:rsidR="00D21825">
        <w:t xml:space="preserve"> en spin</w:t>
      </w:r>
      <w:r>
        <w:t xml:space="preserve"> – komen samen in dit hoofdstuk dat gaat over een bijzonder soort diamant. </w:t>
      </w:r>
      <w:r w:rsidR="0098264D">
        <w:t xml:space="preserve">Diamant ken je het best als een duur </w:t>
      </w:r>
      <w:r w:rsidR="00537EEC">
        <w:t xml:space="preserve">onderdeel van juwelen. Maar er zijn veel meer toepassingen van diamant. De laatste jaren </w:t>
      </w:r>
      <w:r w:rsidR="00621EC9">
        <w:t xml:space="preserve">verwachten </w:t>
      </w:r>
      <w:r w:rsidR="00537EEC">
        <w:t xml:space="preserve">onderzoekers </w:t>
      </w:r>
      <w:r w:rsidR="00621EC9">
        <w:t>veel van diamant met een speciaal defect</w:t>
      </w:r>
      <w:r w:rsidR="00295042">
        <w:t>. Daarover gaat de volgende video. Kijk de video als inleiding op dit hoofdstuk.</w:t>
      </w:r>
      <w:r w:rsidR="009D535A">
        <w:t xml:space="preserve"> Beantwoord daarbij de vragen die in de opdracht onder de video staan.</w:t>
      </w:r>
      <w:r w:rsidR="006C26C3">
        <w:t xml:space="preserve"> Lees voor je de video kijkt de vragen door.</w:t>
      </w:r>
    </w:p>
    <w:p w14:paraId="50CAE4FB" w14:textId="10FB6F13" w:rsidR="00295042" w:rsidRDefault="001C7D61" w:rsidP="001A2DC6">
      <w:r>
        <w:rPr>
          <w:noProof/>
        </w:rPr>
        <w:drawing>
          <wp:inline distT="0" distB="0" distL="0" distR="0" wp14:anchorId="18E0EF91" wp14:editId="1EFBFB7F">
            <wp:extent cx="4572000" cy="3429000"/>
            <wp:effectExtent l="0" t="0" r="0" b="0"/>
            <wp:docPr id="1879009495" name="Video 1" descr="The quantum world of diamonds">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9495" name="Video 1" descr="The quantum world of diamonds">
                      <a:hlinkClick r:id="rId89"/>
                    </pic:cNvPr>
                    <pic:cNvPicPr/>
                  </pic:nvPicPr>
                  <pic:blipFill>
                    <a:blip r:embed="rId9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VCT0wDLyvSs?feature=oembed&quot; frameborder=&quot;0&quot; allow=&quot;accelerometer; autoplay; clipboard-write; encrypted-media; gyroscope; picture-in-picture; web-share&quot; referrerpolicy=&quot;strict-origin-when-cross-origin&quot; allowfullscreen=&quot;&quot; title=&quot;The quantum world of diamonds&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tbl>
      <w:tblPr>
        <w:tblStyle w:val="Opdracht-achtergrond"/>
        <w:tblW w:w="0" w:type="auto"/>
        <w:tblLook w:val="04A0" w:firstRow="1" w:lastRow="0" w:firstColumn="1" w:lastColumn="0" w:noHBand="0" w:noVBand="1"/>
      </w:tblPr>
      <w:tblGrid>
        <w:gridCol w:w="9016"/>
      </w:tblGrid>
      <w:tr w:rsidR="007B039F" w14:paraId="2C07B66E" w14:textId="77777777" w:rsidTr="007B039F">
        <w:tc>
          <w:tcPr>
            <w:tcW w:w="9016" w:type="dxa"/>
          </w:tcPr>
          <w:p w14:paraId="656EA927" w14:textId="77777777" w:rsidR="007B039F" w:rsidRPr="00D21825" w:rsidRDefault="007B039F" w:rsidP="007B039F">
            <w:pPr>
              <w:pStyle w:val="Heading3"/>
            </w:pPr>
            <w:r>
              <w:t>Vragen bij video over NV centers</w:t>
            </w:r>
          </w:p>
          <w:p w14:paraId="176DB983" w14:textId="72D58CBE" w:rsidR="007B039F" w:rsidRDefault="00C47895" w:rsidP="001A2DC6">
            <w:r>
              <w:t>Beantwoord de volgende vragen met behulp van de video over NV centra</w:t>
            </w:r>
            <w:r w:rsidR="00F2108C">
              <w:t>.</w:t>
            </w:r>
          </w:p>
          <w:p w14:paraId="142900A6" w14:textId="77777777" w:rsidR="00F2108C" w:rsidRDefault="00B07D16" w:rsidP="00BA3D6C">
            <w:pPr>
              <w:pStyle w:val="ListParagraph"/>
              <w:numPr>
                <w:ilvl w:val="0"/>
                <w:numId w:val="30"/>
              </w:numPr>
            </w:pPr>
            <w:r>
              <w:t>Uit welk soort atoom bestaat diamant voornamelijk?</w:t>
            </w:r>
          </w:p>
          <w:p w14:paraId="0C618FD7" w14:textId="77777777" w:rsidR="00B07D16" w:rsidRDefault="00B07D16" w:rsidP="00BA3D6C">
            <w:pPr>
              <w:pStyle w:val="ListParagraph"/>
              <w:numPr>
                <w:ilvl w:val="0"/>
                <w:numId w:val="30"/>
              </w:numPr>
            </w:pPr>
            <w:r>
              <w:t>Waar staat de N en waar de V voor in de naam NV center?</w:t>
            </w:r>
          </w:p>
          <w:p w14:paraId="10789F3F" w14:textId="77777777" w:rsidR="00B07D16" w:rsidRDefault="00D023A0" w:rsidP="00BA3D6C">
            <w:pPr>
              <w:pStyle w:val="ListParagraph"/>
              <w:numPr>
                <w:ilvl w:val="0"/>
                <w:numId w:val="30"/>
              </w:numPr>
            </w:pPr>
            <w:r>
              <w:t>Welke mogelijk spin kan een NV center hebben?</w:t>
            </w:r>
          </w:p>
          <w:p w14:paraId="56F522BA" w14:textId="77777777" w:rsidR="00D023A0" w:rsidRDefault="00605B04" w:rsidP="00BA3D6C">
            <w:pPr>
              <w:pStyle w:val="ListParagraph"/>
              <w:numPr>
                <w:ilvl w:val="0"/>
                <w:numId w:val="30"/>
              </w:numPr>
            </w:pPr>
            <w:r>
              <w:t>NV centers fluoresceren: in welke kleur?</w:t>
            </w:r>
          </w:p>
          <w:p w14:paraId="021C41FA" w14:textId="77777777" w:rsidR="00605B04" w:rsidRDefault="00F34EA6" w:rsidP="00BA3D6C">
            <w:pPr>
              <w:pStyle w:val="ListParagraph"/>
              <w:numPr>
                <w:ilvl w:val="0"/>
                <w:numId w:val="30"/>
              </w:numPr>
            </w:pPr>
            <w:r>
              <w:t>Noem zoveel mogelijk toepassingen van NV centra die in de video worden genoemd.</w:t>
            </w:r>
          </w:p>
          <w:p w14:paraId="52128867" w14:textId="5A14930E" w:rsidR="000B11BF" w:rsidRDefault="000B11BF" w:rsidP="00BA3D6C">
            <w:pPr>
              <w:pStyle w:val="ListParagraph"/>
              <w:numPr>
                <w:ilvl w:val="0"/>
                <w:numId w:val="30"/>
              </w:numPr>
            </w:pPr>
            <w:r>
              <w:t>Hoe worden diamanten gemaakt met NV centra?</w:t>
            </w:r>
          </w:p>
        </w:tc>
      </w:tr>
    </w:tbl>
    <w:p w14:paraId="7F8411BC" w14:textId="77777777" w:rsidR="007B039F" w:rsidRDefault="007B039F" w:rsidP="001A2DC6"/>
    <w:p w14:paraId="512AAF01" w14:textId="2A8E0F93" w:rsidR="001A2DC6" w:rsidRDefault="003F4F09" w:rsidP="003F4F09">
      <w:pPr>
        <w:pStyle w:val="Heading2"/>
      </w:pPr>
      <w:bookmarkStart w:id="213" w:name="_Toc165031852"/>
      <w:r>
        <w:t>De structuur van diamant met NV centra</w:t>
      </w:r>
      <w:bookmarkEnd w:id="213"/>
    </w:p>
    <w:tbl>
      <w:tblPr>
        <w:tblStyle w:val="Opdracht-achtergrond"/>
        <w:tblW w:w="0" w:type="auto"/>
        <w:tblLook w:val="04A0" w:firstRow="1" w:lastRow="0" w:firstColumn="1" w:lastColumn="0" w:noHBand="0" w:noVBand="1"/>
      </w:tblPr>
      <w:tblGrid>
        <w:gridCol w:w="9016"/>
      </w:tblGrid>
      <w:tr w:rsidR="00592875" w14:paraId="716E2E8A" w14:textId="77777777" w:rsidTr="00592875">
        <w:tc>
          <w:tcPr>
            <w:tcW w:w="9016" w:type="dxa"/>
          </w:tcPr>
          <w:p w14:paraId="2E6975A0" w14:textId="77777777" w:rsidR="00592875" w:rsidRDefault="007B0479" w:rsidP="007A516F">
            <w:pPr>
              <w:pStyle w:val="Heading3"/>
            </w:pPr>
            <w:bookmarkStart w:id="214" w:name="_Ref164437148"/>
            <w:commentRangeStart w:id="215"/>
            <w:r>
              <w:t>Bouw je eigen diamant</w:t>
            </w:r>
            <w:commentRangeEnd w:id="215"/>
            <w:r w:rsidR="003137B6">
              <w:rPr>
                <w:rStyle w:val="CommentReference"/>
                <w:rFonts w:asciiTheme="minorHAnsi" w:eastAsiaTheme="minorHAnsi" w:hAnsiTheme="minorHAnsi" w:cstheme="minorBidi"/>
                <w:color w:val="auto"/>
              </w:rPr>
              <w:commentReference w:id="215"/>
            </w:r>
            <w:bookmarkEnd w:id="214"/>
          </w:p>
          <w:p w14:paraId="61D85A0A" w14:textId="77777777" w:rsidR="007B0479" w:rsidRDefault="00BE41BC" w:rsidP="007B0479">
            <w:r>
              <w:t>Voer deze opdracht uit in een groep van twee tot drie leerlingen.</w:t>
            </w:r>
          </w:p>
          <w:p w14:paraId="023471EA" w14:textId="77777777" w:rsidR="00BE41BC" w:rsidRDefault="00BE41BC" w:rsidP="007B0479"/>
          <w:p w14:paraId="5BD9D4B9" w14:textId="3682A86B" w:rsidR="002D6DB7" w:rsidRDefault="002D6DB7" w:rsidP="007B0479">
            <w:r>
              <w:t>Benodigdheden</w:t>
            </w:r>
            <w:r w:rsidR="00B33659">
              <w:t xml:space="preserve"> uit een molecuulbouwset</w:t>
            </w:r>
            <w:r>
              <w:t>:</w:t>
            </w:r>
          </w:p>
          <w:p w14:paraId="4C6C4CF7" w14:textId="008D02FE" w:rsidR="002D6DB7" w:rsidRDefault="00336A56" w:rsidP="00BA3D6C">
            <w:pPr>
              <w:pStyle w:val="ListParagraph"/>
              <w:numPr>
                <w:ilvl w:val="0"/>
                <w:numId w:val="32"/>
              </w:numPr>
            </w:pPr>
            <w:r>
              <w:t xml:space="preserve">39 </w:t>
            </w:r>
            <w:r w:rsidR="00353C49">
              <w:t xml:space="preserve">zwarte </w:t>
            </w:r>
            <w:r w:rsidR="00C17050">
              <w:t>plastic bollen (</w:t>
            </w:r>
            <w:r w:rsidR="00AA1A62">
              <w:t>koolstof)</w:t>
            </w:r>
          </w:p>
          <w:p w14:paraId="50146587" w14:textId="2FFCC17D" w:rsidR="00264A9D" w:rsidRDefault="00264A9D" w:rsidP="00BA3D6C">
            <w:pPr>
              <w:pStyle w:val="ListParagraph"/>
              <w:numPr>
                <w:ilvl w:val="0"/>
                <w:numId w:val="32"/>
              </w:numPr>
            </w:pPr>
            <w:r>
              <w:lastRenderedPageBreak/>
              <w:t xml:space="preserve">1 blauwe </w:t>
            </w:r>
            <w:r w:rsidR="00353C49">
              <w:t>bol (stikstof)</w:t>
            </w:r>
          </w:p>
          <w:p w14:paraId="37D6E1BE" w14:textId="2F37C219" w:rsidR="00B33659" w:rsidRDefault="00BA3D6C" w:rsidP="00BA3D6C">
            <w:pPr>
              <w:pStyle w:val="ListParagraph"/>
              <w:numPr>
                <w:ilvl w:val="0"/>
                <w:numId w:val="32"/>
              </w:numPr>
            </w:pPr>
            <w:r>
              <w:t>1 transparante bol</w:t>
            </w:r>
          </w:p>
          <w:p w14:paraId="51B9461B" w14:textId="77777777" w:rsidR="00C17050" w:rsidRDefault="00171A46" w:rsidP="00BA3D6C">
            <w:pPr>
              <w:pStyle w:val="ListParagraph"/>
              <w:numPr>
                <w:ilvl w:val="0"/>
                <w:numId w:val="32"/>
              </w:numPr>
            </w:pPr>
            <w:r>
              <w:t xml:space="preserve">57 </w:t>
            </w:r>
            <w:r w:rsidR="007F28B7">
              <w:t xml:space="preserve">verbindingen </w:t>
            </w:r>
          </w:p>
          <w:p w14:paraId="581A174F" w14:textId="77777777" w:rsidR="00BA3D6C" w:rsidRDefault="00BA3D6C" w:rsidP="00BA3D6C">
            <w:r>
              <w:t>De transparante bol staat model voor de lege plek, dus de vacante plek in een NV centrum.</w:t>
            </w:r>
          </w:p>
          <w:p w14:paraId="6555FD2E" w14:textId="77777777" w:rsidR="00847DD7" w:rsidRDefault="00847DD7" w:rsidP="00BA3D6C"/>
          <w:p w14:paraId="27A06971" w14:textId="0EF7E19A" w:rsidR="00847DD7" w:rsidRPr="00DB11D5" w:rsidRDefault="00847DD7" w:rsidP="00BA3D6C">
            <w:pPr>
              <w:rPr>
                <w:b/>
                <w:bCs/>
              </w:rPr>
            </w:pPr>
            <w:r w:rsidRPr="00DB11D5">
              <w:rPr>
                <w:b/>
                <w:bCs/>
              </w:rPr>
              <w:t>Stap 1</w:t>
            </w:r>
            <w:r w:rsidR="008B2398" w:rsidRPr="00DB11D5">
              <w:rPr>
                <w:b/>
                <w:bCs/>
              </w:rPr>
              <w:t xml:space="preserve">: </w:t>
            </w:r>
            <w:r w:rsidR="00383E8E" w:rsidRPr="00DB11D5">
              <w:rPr>
                <w:b/>
                <w:bCs/>
              </w:rPr>
              <w:t>B</w:t>
            </w:r>
            <w:r w:rsidR="008B2398" w:rsidRPr="00DB11D5">
              <w:rPr>
                <w:b/>
                <w:bCs/>
              </w:rPr>
              <w:t>ouwen</w:t>
            </w:r>
          </w:p>
          <w:p w14:paraId="6446D639" w14:textId="1D475684" w:rsidR="003A3ACA" w:rsidRDefault="009D100E" w:rsidP="00BA3D6C">
            <w:r>
              <w:t>Maak een 3D model van een diamantrooster. Begin met 13 koolstof atomen en vorm drie hexagonale tegels (Figuur 5.1)</w:t>
            </w:r>
            <w:r w:rsidR="004E68FA">
              <w:t xml:space="preserve">. </w:t>
            </w:r>
          </w:p>
          <w:p w14:paraId="40A65ACF" w14:textId="20FEB829" w:rsidR="00B50FA6" w:rsidRDefault="004E68FA" w:rsidP="00BA3D6C">
            <w:pPr>
              <w:rPr>
                <w:noProof/>
              </w:rPr>
            </w:pPr>
            <w:r>
              <w:t>Bouw drie van deze lagen en leg ze op elkaar om zo een diamantrooster te vormen</w:t>
            </w:r>
            <w:r w:rsidR="00E07A38">
              <w:t xml:space="preserve"> (Figuur 5.2 laat een deel daarvan zien)</w:t>
            </w:r>
            <w:r>
              <w:t>. Je moet de lagen een beetje ten opzichte van elkaar verschuiven</w:t>
            </w:r>
            <w:r w:rsidR="00BE4527">
              <w:t>. Dat heet een translatie. Gebruik alle koolstofatomen. Je houdt een paar verbindingen over, die heb je later nodig.</w:t>
            </w:r>
            <w:r w:rsidR="00E07A38">
              <w:rPr>
                <w:noProof/>
              </w:rPr>
              <w:t xml:space="preserve"> </w:t>
            </w:r>
          </w:p>
          <w:p w14:paraId="6461432C" w14:textId="77777777" w:rsidR="00847DD7" w:rsidRDefault="00B50FA6" w:rsidP="00BA3D6C">
            <w:r>
              <w:rPr>
                <w:noProof/>
              </w:rPr>
              <mc:AlternateContent>
                <mc:Choice Requires="wpg">
                  <w:drawing>
                    <wp:inline distT="0" distB="0" distL="0" distR="0" wp14:anchorId="7BF85697" wp14:editId="011EC7E9">
                      <wp:extent cx="1539875" cy="1786890"/>
                      <wp:effectExtent l="0" t="0" r="3175" b="3810"/>
                      <wp:docPr id="458207357" name="Groep 2"/>
                      <wp:cNvGraphicFramePr/>
                      <a:graphic xmlns:a="http://schemas.openxmlformats.org/drawingml/2006/main">
                        <a:graphicData uri="http://schemas.microsoft.com/office/word/2010/wordprocessingGroup">
                          <wpg:wgp>
                            <wpg:cNvGrpSpPr/>
                            <wpg:grpSpPr>
                              <a:xfrm>
                                <a:off x="0" y="0"/>
                                <a:ext cx="1539875" cy="1786890"/>
                                <a:chOff x="0" y="0"/>
                                <a:chExt cx="1540241" cy="1786890"/>
                              </a:xfrm>
                            </wpg:grpSpPr>
                            <pic:pic xmlns:pic="http://schemas.openxmlformats.org/drawingml/2006/picture">
                              <pic:nvPicPr>
                                <pic:cNvPr id="2030952951" name="Picture 2030952951"/>
                                <pic:cNvPicPr>
                                  <a:picLocks noChangeAspect="1"/>
                                </pic:cNvPicPr>
                              </pic:nvPicPr>
                              <pic:blipFill>
                                <a:blip r:embed="rId91">
                                  <a:extLst>
                                    <a:ext uri="{28A0092B-C50C-407E-A947-70E740481C1C}">
                                      <a14:useLocalDpi xmlns:a14="http://schemas.microsoft.com/office/drawing/2010/main" val="0"/>
                                    </a:ext>
                                  </a:extLst>
                                </a:blip>
                                <a:srcRect l="11481" t="7843" r="10000" b="10588"/>
                                <a:stretch>
                                  <a:fillRect/>
                                </a:stretch>
                              </pic:blipFill>
                              <pic:spPr>
                                <a:xfrm>
                                  <a:off x="0" y="0"/>
                                  <a:ext cx="1533891" cy="1504950"/>
                                </a:xfrm>
                                <a:prstGeom prst="rect">
                                  <a:avLst/>
                                </a:prstGeom>
                              </pic:spPr>
                            </pic:pic>
                            <wps:wsp>
                              <wps:cNvPr id="1326049574" name="Tekstvak 1"/>
                              <wps:cNvSpPr txBox="1"/>
                              <wps:spPr>
                                <a:xfrm>
                                  <a:off x="0" y="1504950"/>
                                  <a:ext cx="1540241" cy="281940"/>
                                </a:xfrm>
                                <a:prstGeom prst="rect">
                                  <a:avLst/>
                                </a:prstGeom>
                                <a:solidFill>
                                  <a:prstClr val="white"/>
                                </a:solidFill>
                                <a:ln>
                                  <a:noFill/>
                                </a:ln>
                              </wps:spPr>
                              <wps:txbx>
                                <w:txbxContent>
                                  <w:p w14:paraId="1438AE48" w14:textId="146DD46B" w:rsidR="00B50FA6" w:rsidRPr="00C308AC" w:rsidRDefault="00B50FA6" w:rsidP="00B50FA6">
                                    <w:pPr>
                                      <w:pStyle w:val="Caption"/>
                                      <w:rPr>
                                        <w:noProof/>
                                      </w:rPr>
                                    </w:pPr>
                                    <w:r>
                                      <w:t xml:space="preserve">Figuur </w:t>
                                    </w:r>
                                    <w:r w:rsidR="00303078">
                                      <w:fldChar w:fldCharType="begin"/>
                                    </w:r>
                                    <w:r w:rsidR="00303078">
                                      <w:instrText xml:space="preserve"> STYLEREF 1 \s </w:instrText>
                                    </w:r>
                                    <w:r w:rsidR="00303078">
                                      <w:fldChar w:fldCharType="separate"/>
                                    </w:r>
                                    <w:r w:rsidR="00303078">
                                      <w:rPr>
                                        <w:noProof/>
                                      </w:rPr>
                                      <w:t>5</w:t>
                                    </w:r>
                                    <w:r w:rsidR="00303078">
                                      <w:fldChar w:fldCharType="end"/>
                                    </w:r>
                                    <w:r w:rsidR="00303078">
                                      <w:t>.</w:t>
                                    </w:r>
                                    <w:r w:rsidR="00303078">
                                      <w:fldChar w:fldCharType="begin"/>
                                    </w:r>
                                    <w:r w:rsidR="00303078">
                                      <w:instrText xml:space="preserve"> SEQ Figuur \* ARABIC \s 1 </w:instrText>
                                    </w:r>
                                    <w:r w:rsidR="00303078">
                                      <w:fldChar w:fldCharType="separate"/>
                                    </w:r>
                                    <w:r w:rsidR="00303078">
                                      <w:rPr>
                                        <w:noProof/>
                                      </w:rPr>
                                      <w:t>1</w:t>
                                    </w:r>
                                    <w:r w:rsidR="00303078">
                                      <w:fldChar w:fldCharType="end"/>
                                    </w:r>
                                    <w:r>
                                      <w:t xml:space="preserve"> Drie hexagonen.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F85697" id="Groep 2" o:spid="_x0000_s1033" style="width:121.25pt;height:140.7pt;mso-position-horizontal-relative:char;mso-position-vertical-relative:line" coordsize="15402,1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">
                      <v:shape id="Picture 2030952951" o:spid="_x0000_s1034" type="#_x0000_t75" style="position:absolute;width:15338;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">
                        <v:imagedata r:id="rId92" o:title="" croptop="5140f" cropbottom="6939f" cropleft="7524f" cropright="6554f"/>
                      </v:shape>
                      <v:shape id="Tekstvak 1" o:spid="_x0000_s1035" type="#_x0000_t202" style="position:absolute;top:15049;width:15402;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" stroked="f">
                        <v:textbox style="mso-fit-shape-to-text:t" inset="0,0,0,0">
                          <w:txbxContent>
                            <w:p w14:paraId="1438AE48" w14:textId="146DD46B" w:rsidR="00B50FA6" w:rsidRPr="00C308AC" w:rsidRDefault="00B50FA6" w:rsidP="00B50FA6">
                              <w:pPr>
                                <w:pStyle w:val="Caption"/>
                                <w:rPr>
                                  <w:noProof/>
                                </w:rPr>
                              </w:pPr>
                              <w:r>
                                <w:t xml:space="preserve">Figuur </w:t>
                              </w:r>
                              <w:r w:rsidR="00303078">
                                <w:fldChar w:fldCharType="begin"/>
                              </w:r>
                              <w:r w:rsidR="00303078">
                                <w:instrText xml:space="preserve"> STYLEREF 1 \s </w:instrText>
                              </w:r>
                              <w:r w:rsidR="00303078">
                                <w:fldChar w:fldCharType="separate"/>
                              </w:r>
                              <w:r w:rsidR="00303078">
                                <w:rPr>
                                  <w:noProof/>
                                </w:rPr>
                                <w:t>5</w:t>
                              </w:r>
                              <w:r w:rsidR="00303078">
                                <w:fldChar w:fldCharType="end"/>
                              </w:r>
                              <w:r w:rsidR="00303078">
                                <w:t>.</w:t>
                              </w:r>
                              <w:r w:rsidR="00303078">
                                <w:fldChar w:fldCharType="begin"/>
                              </w:r>
                              <w:r w:rsidR="00303078">
                                <w:instrText xml:space="preserve"> SEQ Figuur \* ARABIC \s 1 </w:instrText>
                              </w:r>
                              <w:r w:rsidR="00303078">
                                <w:fldChar w:fldCharType="separate"/>
                              </w:r>
                              <w:r w:rsidR="00303078">
                                <w:rPr>
                                  <w:noProof/>
                                </w:rPr>
                                <w:t>1</w:t>
                              </w:r>
                              <w:r w:rsidR="00303078">
                                <w:fldChar w:fldCharType="end"/>
                              </w:r>
                              <w:r>
                                <w:t xml:space="preserve"> Drie hexagonen.</w:t>
                              </w:r>
                            </w:p>
                          </w:txbxContent>
                        </v:textbox>
                      </v:shape>
                      <w10:anchorlock/>
                    </v:group>
                  </w:pict>
                </mc:Fallback>
              </mc:AlternateContent>
            </w:r>
            <w:r>
              <w:tab/>
            </w:r>
            <w:r>
              <w:rPr>
                <w:noProof/>
              </w:rPr>
              <mc:AlternateContent>
                <mc:Choice Requires="wpg">
                  <w:drawing>
                    <wp:inline distT="0" distB="0" distL="0" distR="0" wp14:anchorId="1A86BD67" wp14:editId="3E1CE3B9">
                      <wp:extent cx="1601470" cy="1783715"/>
                      <wp:effectExtent l="0" t="0" r="0" b="6985"/>
                      <wp:docPr id="1240744542" name="Groep 3"/>
                      <wp:cNvGraphicFramePr/>
                      <a:graphic xmlns:a="http://schemas.openxmlformats.org/drawingml/2006/main">
                        <a:graphicData uri="http://schemas.microsoft.com/office/word/2010/wordprocessingGroup">
                          <wpg:wgp>
                            <wpg:cNvGrpSpPr/>
                            <wpg:grpSpPr>
                              <a:xfrm>
                                <a:off x="0" y="0"/>
                                <a:ext cx="1601470" cy="1783715"/>
                                <a:chOff x="0" y="1"/>
                                <a:chExt cx="1601598" cy="1784350"/>
                              </a:xfrm>
                            </wpg:grpSpPr>
                            <pic:pic xmlns:pic="http://schemas.openxmlformats.org/drawingml/2006/picture">
                              <pic:nvPicPr>
                                <pic:cNvPr id="720150603" name="Picture 57224557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1"/>
                                  <a:ext cx="1601598" cy="1504950"/>
                                </a:xfrm>
                                <a:prstGeom prst="rect">
                                  <a:avLst/>
                                </a:prstGeom>
                              </pic:spPr>
                            </pic:pic>
                            <wps:wsp>
                              <wps:cNvPr id="1952934656" name="Tekstvak 1"/>
                              <wps:cNvSpPr txBox="1"/>
                              <wps:spPr>
                                <a:xfrm>
                                  <a:off x="0" y="1502411"/>
                                  <a:ext cx="1601598" cy="281940"/>
                                </a:xfrm>
                                <a:prstGeom prst="rect">
                                  <a:avLst/>
                                </a:prstGeom>
                                <a:solidFill>
                                  <a:prstClr val="white"/>
                                </a:solidFill>
                                <a:ln>
                                  <a:noFill/>
                                </a:ln>
                              </wps:spPr>
                              <wps:txbx>
                                <w:txbxContent>
                                  <w:p w14:paraId="6480D6CB" w14:textId="43B83A31" w:rsidR="00B50FA6" w:rsidRPr="008717E9" w:rsidRDefault="00B50FA6" w:rsidP="00B50FA6">
                                    <w:pPr>
                                      <w:pStyle w:val="Caption"/>
                                    </w:pPr>
                                    <w:r>
                                      <w:t xml:space="preserve">Figuur </w:t>
                                    </w:r>
                                    <w:r w:rsidR="00303078">
                                      <w:fldChar w:fldCharType="begin"/>
                                    </w:r>
                                    <w:r w:rsidR="00303078">
                                      <w:instrText xml:space="preserve"> STYLEREF 1 \s </w:instrText>
                                    </w:r>
                                    <w:r w:rsidR="00303078">
                                      <w:fldChar w:fldCharType="separate"/>
                                    </w:r>
                                    <w:r w:rsidR="00303078">
                                      <w:rPr>
                                        <w:noProof/>
                                      </w:rPr>
                                      <w:t>5</w:t>
                                    </w:r>
                                    <w:r w:rsidR="00303078">
                                      <w:fldChar w:fldCharType="end"/>
                                    </w:r>
                                    <w:r w:rsidR="00303078">
                                      <w:t>.</w:t>
                                    </w:r>
                                    <w:r w:rsidR="00303078">
                                      <w:fldChar w:fldCharType="begin"/>
                                    </w:r>
                                    <w:r w:rsidR="00303078">
                                      <w:instrText xml:space="preserve"> SEQ Figuur \* ARABIC \s 1 </w:instrText>
                                    </w:r>
                                    <w:r w:rsidR="00303078">
                                      <w:fldChar w:fldCharType="separate"/>
                                    </w:r>
                                    <w:r w:rsidR="00303078">
                                      <w:rPr>
                                        <w:noProof/>
                                      </w:rPr>
                                      <w:t>2</w:t>
                                    </w:r>
                                    <w:r w:rsidR="00303078">
                                      <w:fldChar w:fldCharType="end"/>
                                    </w:r>
                                    <w:r>
                                      <w:t xml:space="preserve"> Diamantrooster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A86BD67" id="Groep 3" o:spid="_x0000_s1036" style="width:126.1pt;height:140.45pt;mso-position-horizontal-relative:char;mso-position-vertical-relative:line" coordorigin="" coordsize="16015,178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">
                      <v:shape id="Picture 572245576" o:spid="_x0000_s1037" type="#_x0000_t75" style="position:absolute;width:16015;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">
                        <v:imagedata r:id="rId94" o:title=""/>
                      </v:shape>
                      <v:shape id="Tekstvak 1" o:spid="_x0000_s1038" type="#_x0000_t202" style="position:absolute;top:15024;width:16015;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" stroked="f">
                        <v:textbox style="mso-fit-shape-to-text:t" inset="0,0,0,0">
                          <w:txbxContent>
                            <w:p w14:paraId="6480D6CB" w14:textId="43B83A31" w:rsidR="00B50FA6" w:rsidRPr="008717E9" w:rsidRDefault="00B50FA6" w:rsidP="00B50FA6">
                              <w:pPr>
                                <w:pStyle w:val="Caption"/>
                              </w:pPr>
                              <w:r>
                                <w:t xml:space="preserve">Figuur </w:t>
                              </w:r>
                              <w:r w:rsidR="00303078">
                                <w:fldChar w:fldCharType="begin"/>
                              </w:r>
                              <w:r w:rsidR="00303078">
                                <w:instrText xml:space="preserve"> STYLEREF 1 \s </w:instrText>
                              </w:r>
                              <w:r w:rsidR="00303078">
                                <w:fldChar w:fldCharType="separate"/>
                              </w:r>
                              <w:r w:rsidR="00303078">
                                <w:rPr>
                                  <w:noProof/>
                                </w:rPr>
                                <w:t>5</w:t>
                              </w:r>
                              <w:r w:rsidR="00303078">
                                <w:fldChar w:fldCharType="end"/>
                              </w:r>
                              <w:r w:rsidR="00303078">
                                <w:t>.</w:t>
                              </w:r>
                              <w:r w:rsidR="00303078">
                                <w:fldChar w:fldCharType="begin"/>
                              </w:r>
                              <w:r w:rsidR="00303078">
                                <w:instrText xml:space="preserve"> SEQ Figuur \* ARABIC \s 1 </w:instrText>
                              </w:r>
                              <w:r w:rsidR="00303078">
                                <w:fldChar w:fldCharType="separate"/>
                              </w:r>
                              <w:r w:rsidR="00303078">
                                <w:rPr>
                                  <w:noProof/>
                                </w:rPr>
                                <w:t>2</w:t>
                              </w:r>
                              <w:r w:rsidR="00303078">
                                <w:fldChar w:fldCharType="end"/>
                              </w:r>
                              <w:r>
                                <w:t xml:space="preserve"> Diamantrooster</w:t>
                              </w:r>
                            </w:p>
                          </w:txbxContent>
                        </v:textbox>
                      </v:shape>
                      <w10:anchorlock/>
                    </v:group>
                  </w:pict>
                </mc:Fallback>
              </mc:AlternateContent>
            </w:r>
          </w:p>
          <w:p w14:paraId="381548D2" w14:textId="77777777" w:rsidR="00B50FA6" w:rsidRDefault="00B50FA6" w:rsidP="00BA3D6C"/>
          <w:p w14:paraId="4E2BF73C" w14:textId="77777777" w:rsidR="00383E8E" w:rsidRPr="00DB11D5" w:rsidRDefault="00383E8E" w:rsidP="00BA3D6C">
            <w:pPr>
              <w:rPr>
                <w:b/>
                <w:bCs/>
              </w:rPr>
            </w:pPr>
            <w:r w:rsidRPr="00DB11D5">
              <w:rPr>
                <w:b/>
                <w:bCs/>
              </w:rPr>
              <w:t>Stap 2: Controler</w:t>
            </w:r>
            <w:r w:rsidR="00711E4F" w:rsidRPr="00DB11D5">
              <w:rPr>
                <w:b/>
                <w:bCs/>
              </w:rPr>
              <w:t>en</w:t>
            </w:r>
          </w:p>
          <w:p w14:paraId="76CC7EB5" w14:textId="77777777" w:rsidR="00711E4F" w:rsidRDefault="00F72922" w:rsidP="00BA3D6C">
            <w:r>
              <w:t xml:space="preserve">Controleer je model door in figuur 5.2 alle complete hexagonen </w:t>
            </w:r>
            <w:r w:rsidR="00E74483">
              <w:t>te zoeken en te kijken of ze overeenkomen met die in je 3D model.</w:t>
            </w:r>
          </w:p>
          <w:p w14:paraId="162364DD" w14:textId="77777777" w:rsidR="00E74483" w:rsidRDefault="00E74483" w:rsidP="00BA3D6C"/>
          <w:p w14:paraId="67749EA1" w14:textId="77777777" w:rsidR="00E74483" w:rsidRPr="00DB11D5" w:rsidRDefault="00E74483" w:rsidP="00BA3D6C">
            <w:pPr>
              <w:rPr>
                <w:b/>
                <w:bCs/>
              </w:rPr>
            </w:pPr>
            <w:r w:rsidRPr="00DB11D5">
              <w:rPr>
                <w:b/>
                <w:bCs/>
              </w:rPr>
              <w:t>Stap 3: NV centrum maken</w:t>
            </w:r>
          </w:p>
          <w:p w14:paraId="5E758764" w14:textId="77777777" w:rsidR="00E74483" w:rsidRDefault="00E74483" w:rsidP="00BA3D6C">
            <w:r>
              <w:t>Maak ergens in het midden van je model een NV centrum. Verwijder hiervoor twee naast elkaar gelegen koolstofatomen en vervang ze door een blauwe (stikstof) en transparante (</w:t>
            </w:r>
            <w:r w:rsidR="00F8232F">
              <w:t>vacante) bol.</w:t>
            </w:r>
          </w:p>
          <w:p w14:paraId="19D48718" w14:textId="77777777" w:rsidR="00F8232F" w:rsidRDefault="00F8232F" w:rsidP="00BA3D6C"/>
          <w:p w14:paraId="5F17550E" w14:textId="77777777" w:rsidR="00D05374" w:rsidRDefault="009B0FC1" w:rsidP="00D05374">
            <w:r>
              <w:t xml:space="preserve">Je hebt nu een model van een diamantrooster met een enkel NV centrum. </w:t>
            </w:r>
            <w:r w:rsidR="00DB11D5">
              <w:t>Voer nu de volgende opdrachten uit.</w:t>
            </w:r>
          </w:p>
          <w:p w14:paraId="3BFF5ECF" w14:textId="77777777" w:rsidR="000608D0" w:rsidRDefault="00DB11D5" w:rsidP="000608D0">
            <w:pPr>
              <w:pStyle w:val="ListParagraph"/>
              <w:numPr>
                <w:ilvl w:val="0"/>
                <w:numId w:val="33"/>
              </w:numPr>
            </w:pPr>
            <w:r>
              <w:t xml:space="preserve">Het NV centrum heeft een bepaalde oriëntatie: de verbinding tussen de N en de V wijst een bepaalde kant op. </w:t>
            </w:r>
            <w:r w:rsidR="00A31C6C">
              <w:t xml:space="preserve">Onderzoek hoeveel verschillende oriëntaties er mogelijk zijn. </w:t>
            </w:r>
            <w:r w:rsidR="00B3504C">
              <w:t>(Zonder je diamantrooster te draaien.)</w:t>
            </w:r>
          </w:p>
          <w:p w14:paraId="1785572E" w14:textId="1F7CC32C" w:rsidR="00DB11D5" w:rsidRPr="007B0479" w:rsidRDefault="00B3504C" w:rsidP="000608D0">
            <w:pPr>
              <w:pStyle w:val="ListParagraph"/>
              <w:numPr>
                <w:ilvl w:val="0"/>
                <w:numId w:val="33"/>
              </w:numPr>
            </w:pPr>
            <w:r>
              <w:t>Zoek en andere groep op</w:t>
            </w:r>
            <w:r w:rsidR="003B7ED8">
              <w:t xml:space="preserve"> met een compleet model, maar met een NV centrum in een andere oriëntatie. </w:t>
            </w:r>
            <w:r w:rsidR="00156711">
              <w:t>Combineer jullie roosters tot één groot rooster met behulp van de overgebleven verbindingen.</w:t>
            </w:r>
          </w:p>
        </w:tc>
      </w:tr>
    </w:tbl>
    <w:p w14:paraId="43E3DE57" w14:textId="719E155D" w:rsidR="004E4205" w:rsidRDefault="000B2BA0" w:rsidP="009F764A">
      <w:pPr>
        <w:spacing w:before="240" w:after="0"/>
      </w:pPr>
      <w:r>
        <w:lastRenderedPageBreak/>
        <w:t>In</w:t>
      </w:r>
      <w:r w:rsidR="0015590C">
        <w:t xml:space="preserve"> </w:t>
      </w:r>
      <w:r w:rsidR="0015590C">
        <w:fldChar w:fldCharType="begin"/>
      </w:r>
      <w:r w:rsidR="0015590C">
        <w:instrText xml:space="preserve"> REF _Ref164437148 \r \h </w:instrText>
      </w:r>
      <w:r w:rsidR="0015590C">
        <w:fldChar w:fldCharType="separate"/>
      </w:r>
      <w:r w:rsidR="0015590C">
        <w:t>Opdracht 5.2</w:t>
      </w:r>
      <w:r w:rsidR="0015590C">
        <w:fldChar w:fldCharType="end"/>
      </w:r>
      <w:r w:rsidR="0015590C">
        <w:t xml:space="preserve"> ben je te weten gekomen welke structuur diamant met </w:t>
      </w:r>
      <w:r>
        <w:t xml:space="preserve">een of meerdere </w:t>
      </w:r>
      <w:r w:rsidR="0015590C">
        <w:t xml:space="preserve">NV centra heeft. </w:t>
      </w:r>
      <w:r w:rsidR="004E4205">
        <w:t xml:space="preserve">De verbindingen tussen de koolstofatomen </w:t>
      </w:r>
      <w:r w:rsidR="009C5A6C">
        <w:t xml:space="preserve">in diamant </w:t>
      </w:r>
      <w:r w:rsidR="004E4205">
        <w:t xml:space="preserve">ontstaan door elektronen die </w:t>
      </w:r>
      <w:r w:rsidR="00445934">
        <w:t xml:space="preserve">zich een beetje verdelen over twee naburige koolstofatomen. Dat doen ze dankzij quantumeffecten. Hoe precies is nu niet van belang. </w:t>
      </w:r>
    </w:p>
    <w:p w14:paraId="771B0D3A" w14:textId="4C3C6462" w:rsidR="002A2B62" w:rsidRDefault="004D3407" w:rsidP="009F764A">
      <w:pPr>
        <w:spacing w:before="240" w:after="0"/>
      </w:pPr>
      <w:r>
        <w:t>Kijk nu nog eens goed naar je model en merk het volgende op:</w:t>
      </w:r>
    </w:p>
    <w:p w14:paraId="7D7DC544" w14:textId="61E907D0" w:rsidR="00991B1F" w:rsidRDefault="009F764A" w:rsidP="009F764A">
      <w:pPr>
        <w:pStyle w:val="ListParagraph"/>
        <w:numPr>
          <w:ilvl w:val="0"/>
          <w:numId w:val="34"/>
        </w:numPr>
      </w:pPr>
      <w:r>
        <w:t>Elk koolstofatoom heeft vier buren</w:t>
      </w:r>
      <w:r w:rsidR="00991B1F">
        <w:t>.</w:t>
      </w:r>
    </w:p>
    <w:p w14:paraId="69209532" w14:textId="2A0AAFCA" w:rsidR="004D3407" w:rsidRDefault="00991B1F" w:rsidP="009F764A">
      <w:pPr>
        <w:pStyle w:val="ListParagraph"/>
        <w:numPr>
          <w:ilvl w:val="0"/>
          <w:numId w:val="34"/>
        </w:numPr>
      </w:pPr>
      <w:r>
        <w:t xml:space="preserve">Elk koolstofatoom heeft </w:t>
      </w:r>
      <w:r w:rsidR="009F764A">
        <w:t xml:space="preserve">dus vier </w:t>
      </w:r>
      <w:r w:rsidR="005C630D">
        <w:t xml:space="preserve">enkele </w:t>
      </w:r>
      <w:r w:rsidR="009F764A">
        <w:t>bin</w:t>
      </w:r>
      <w:r>
        <w:t xml:space="preserve">dingen </w:t>
      </w:r>
      <w:r w:rsidR="00690FFD">
        <w:t>d</w:t>
      </w:r>
      <w:r w:rsidR="00CC4C7F">
        <w:t>ie door vier elektronen</w:t>
      </w:r>
      <w:r w:rsidR="00690FFD">
        <w:t xml:space="preserve"> tot stand komen</w:t>
      </w:r>
      <w:r w:rsidR="00CC4C7F">
        <w:t>.</w:t>
      </w:r>
    </w:p>
    <w:p w14:paraId="468B488D" w14:textId="323CCB11" w:rsidR="005C630D" w:rsidRDefault="005C630D" w:rsidP="009F764A">
      <w:pPr>
        <w:pStyle w:val="ListParagraph"/>
        <w:numPr>
          <w:ilvl w:val="0"/>
          <w:numId w:val="34"/>
        </w:numPr>
      </w:pPr>
      <w:r>
        <w:t xml:space="preserve">Een stikstofatoom </w:t>
      </w:r>
      <w:r w:rsidR="00CC4C7F">
        <w:t>bevindt zich één plaats hoger in het periodiek systeem: het heeft een elektron extra ten opzichte van koolstof.</w:t>
      </w:r>
    </w:p>
    <w:p w14:paraId="2679D656" w14:textId="664D42FB" w:rsidR="00A90D26" w:rsidRDefault="00A90D26" w:rsidP="009F764A">
      <w:pPr>
        <w:pStyle w:val="ListParagraph"/>
        <w:numPr>
          <w:ilvl w:val="0"/>
          <w:numId w:val="34"/>
        </w:numPr>
      </w:pPr>
      <w:r>
        <w:lastRenderedPageBreak/>
        <w:t xml:space="preserve">Vanuit de lege plek gezien </w:t>
      </w:r>
      <w:r w:rsidR="006E3B65">
        <w:t xml:space="preserve">(de transparante bol) </w:t>
      </w:r>
      <w:r>
        <w:t xml:space="preserve">zijn er vijf elektronen die </w:t>
      </w:r>
      <w:r w:rsidR="00690FFD">
        <w:t>zich een beetje op de lege plek bevinden.</w:t>
      </w:r>
    </w:p>
    <w:p w14:paraId="529F4851" w14:textId="3A8B7688" w:rsidR="00294BA4" w:rsidRPr="00CF340C" w:rsidRDefault="00301D90" w:rsidP="00294BA4">
      <w:r>
        <w:t xml:space="preserve">Het diamantrooster als geheel heeft geen lading, maar die lege plek, </w:t>
      </w:r>
      <w:r w:rsidR="007C7722">
        <w:t xml:space="preserve">met die vijf elektronen heeft een kans om een extra elektron in te vangen. Dat elektron kan </w:t>
      </w:r>
      <w:r w:rsidR="00022DF8">
        <w:t>elders uit het rooster komen. Het NV centrum als geheel is dan niet meer neutraal, maar negatief geladen. Je krijgt dan een NV</w:t>
      </w:r>
      <w:r w:rsidR="00FE7615" w:rsidRPr="00FE7615">
        <w:rPr>
          <w:rFonts w:cstheme="minorHAnsi"/>
          <w:vertAlign w:val="superscript"/>
        </w:rPr>
        <w:t>−</w:t>
      </w:r>
      <w:r w:rsidR="00FE7615">
        <w:t xml:space="preserve"> centrum.</w:t>
      </w:r>
      <w:r w:rsidR="00CF340C">
        <w:t xml:space="preserve"> In alle moderne toepassingen worden altijd zulke negatief geladen NV</w:t>
      </w:r>
      <w:r w:rsidR="00CF340C" w:rsidRPr="00CF340C">
        <w:rPr>
          <w:rFonts w:cstheme="minorHAnsi"/>
          <w:vertAlign w:val="superscript"/>
        </w:rPr>
        <w:t>−</w:t>
      </w:r>
      <w:r w:rsidR="00CF340C">
        <w:t xml:space="preserve"> centra gebruikt. Omdat er dan meestal geen verwarring kan ontstaan, worden ze toch kortweg NV centra genoemd (zonder de min).</w:t>
      </w:r>
    </w:p>
    <w:p w14:paraId="2ED014E9" w14:textId="138B7E45" w:rsidR="003F4F09" w:rsidRDefault="003F4F09" w:rsidP="003F4F09">
      <w:pPr>
        <w:pStyle w:val="Heading2"/>
      </w:pPr>
      <w:bookmarkStart w:id="216" w:name="_Toc165031853"/>
      <w:r>
        <w:t>Energieniveau schema van een NV centrum</w:t>
      </w:r>
      <w:bookmarkEnd w:id="216"/>
    </w:p>
    <w:p w14:paraId="34691E89" w14:textId="7F8C4556" w:rsidR="00E978F2" w:rsidRDefault="000546E1" w:rsidP="00E978F2">
      <w:r>
        <w:t>[uitleg hoe fluorescentie werkt met behulp van het energieniveauschema]</w:t>
      </w:r>
    </w:p>
    <w:p w14:paraId="1E80F9D3" w14:textId="5C5A8197" w:rsidR="000546E1" w:rsidRDefault="000546E1" w:rsidP="000546E1">
      <w:pPr>
        <w:pStyle w:val="Heading2"/>
      </w:pPr>
      <w:bookmarkStart w:id="217" w:name="_Toc165031854"/>
      <w:r>
        <w:t>Magneetveld meten met NV centra</w:t>
      </w:r>
      <w:bookmarkEnd w:id="217"/>
    </w:p>
    <w:p w14:paraId="6B9BD47C" w14:textId="51087F5C" w:rsidR="000546E1" w:rsidRPr="000546E1" w:rsidRDefault="000546E1" w:rsidP="000546E1">
      <w:r>
        <w:t xml:space="preserve">[proef met </w:t>
      </w:r>
      <w:r w:rsidR="0015492E">
        <w:t>NV centra om het magneetveld te meten</w:t>
      </w:r>
      <w:r w:rsidR="00D77C79">
        <w:t>, op basis van spin-mixing, dus zonder radiobron</w:t>
      </w:r>
      <w:r>
        <w:t>]</w:t>
      </w:r>
    </w:p>
    <w:p w14:paraId="027B1529" w14:textId="77777777" w:rsidR="003F4F09" w:rsidRPr="003F4F09" w:rsidRDefault="003F4F09" w:rsidP="003F4F09"/>
    <w:p w14:paraId="06EF9E9B" w14:textId="51BA6A7C" w:rsidR="008D02B1" w:rsidRPr="00D21825" w:rsidRDefault="008D02B1">
      <w:r w:rsidRPr="00D21825">
        <w:br w:type="page"/>
      </w:r>
    </w:p>
    <w:p w14:paraId="6B3D572E" w14:textId="598AC312" w:rsidR="00642977" w:rsidRPr="00642977" w:rsidRDefault="00642977" w:rsidP="00642977">
      <w:pPr>
        <w:pStyle w:val="TOCHeading"/>
      </w:pPr>
      <w:r w:rsidRPr="00642977">
        <w:lastRenderedPageBreak/>
        <w:t>Overzicht van opdrachten</w:t>
      </w:r>
    </w:p>
    <w:p w14:paraId="186C82E8" w14:textId="7DF9E59A" w:rsidR="00AD1A5A" w:rsidRDefault="008D02B1">
      <w:pPr>
        <w:pStyle w:val="TOC1"/>
        <w:tabs>
          <w:tab w:val="right" w:leader="dot" w:pos="9016"/>
        </w:tabs>
        <w:rPr>
          <w:rFonts w:eastAsiaTheme="minorEastAsia"/>
          <w:noProof/>
          <w:lang w:eastAsia="nl-NL"/>
        </w:rPr>
      </w:pPr>
      <w:r>
        <w:rPr>
          <w:lang w:val="en-GB"/>
        </w:rPr>
        <w:fldChar w:fldCharType="begin"/>
      </w:r>
      <w:r>
        <w:rPr>
          <w:lang w:val="en-GB"/>
        </w:rPr>
        <w:instrText xml:space="preserve"> TOC \o "1-1" \h \z \u \t "Kop 3;2" </w:instrText>
      </w:r>
      <w:r>
        <w:rPr>
          <w:lang w:val="en-GB"/>
        </w:rPr>
        <w:fldChar w:fldCharType="separate"/>
      </w:r>
      <w:hyperlink w:anchor="_Toc162000866" w:history="1">
        <w:r w:rsidR="00AD1A5A" w:rsidRPr="000A585F">
          <w:rPr>
            <w:rStyle w:val="Hyperlink"/>
            <w:noProof/>
          </w:rPr>
          <w:t>Hoofdstuk 1: Biomimetica en Quantum Technologie</w:t>
        </w:r>
        <w:r w:rsidR="00AD1A5A">
          <w:rPr>
            <w:noProof/>
            <w:webHidden/>
          </w:rPr>
          <w:tab/>
        </w:r>
        <w:r w:rsidR="00AD1A5A">
          <w:rPr>
            <w:noProof/>
            <w:webHidden/>
          </w:rPr>
          <w:fldChar w:fldCharType="begin"/>
        </w:r>
        <w:r w:rsidR="00AD1A5A">
          <w:rPr>
            <w:noProof/>
            <w:webHidden/>
          </w:rPr>
          <w:instrText xml:space="preserve"> PAGEREF _Toc162000866 \h </w:instrText>
        </w:r>
        <w:r w:rsidR="00AD1A5A">
          <w:rPr>
            <w:noProof/>
            <w:webHidden/>
          </w:rPr>
        </w:r>
        <w:r w:rsidR="00AD1A5A">
          <w:rPr>
            <w:noProof/>
            <w:webHidden/>
          </w:rPr>
          <w:fldChar w:fldCharType="separate"/>
        </w:r>
        <w:r w:rsidR="00AD1A5A">
          <w:rPr>
            <w:noProof/>
            <w:webHidden/>
          </w:rPr>
          <w:t>2</w:t>
        </w:r>
        <w:r w:rsidR="00AD1A5A">
          <w:rPr>
            <w:noProof/>
            <w:webHidden/>
          </w:rPr>
          <w:fldChar w:fldCharType="end"/>
        </w:r>
      </w:hyperlink>
    </w:p>
    <w:p w14:paraId="15E6B3A2" w14:textId="3358A81D" w:rsidR="00AD1A5A" w:rsidRDefault="00000000">
      <w:pPr>
        <w:pStyle w:val="TOC2"/>
        <w:tabs>
          <w:tab w:val="left" w:pos="1760"/>
          <w:tab w:val="right" w:leader="dot" w:pos="9016"/>
        </w:tabs>
        <w:rPr>
          <w:rFonts w:eastAsiaTheme="minorEastAsia"/>
          <w:noProof/>
          <w:lang w:eastAsia="nl-NL"/>
        </w:rPr>
      </w:pPr>
      <w:hyperlink w:anchor="_Toc162000867" w:history="1">
        <w:r w:rsidR="00AD1A5A" w:rsidRPr="000A585F">
          <w:rPr>
            <w:rStyle w:val="Hyperlink"/>
            <w:noProof/>
          </w:rPr>
          <w:t>Opdracht 1.1.</w:t>
        </w:r>
        <w:r w:rsidR="00AD1A5A">
          <w:rPr>
            <w:rFonts w:eastAsiaTheme="minorEastAsia"/>
            <w:noProof/>
            <w:lang w:eastAsia="nl-NL"/>
          </w:rPr>
          <w:tab/>
        </w:r>
        <w:r w:rsidR="00AD1A5A" w:rsidRPr="000A585F">
          <w:rPr>
            <w:rStyle w:val="Hyperlink"/>
            <w:noProof/>
          </w:rPr>
          <w:t>Startopdracht</w:t>
        </w:r>
        <w:r w:rsidR="00AD1A5A">
          <w:rPr>
            <w:noProof/>
            <w:webHidden/>
          </w:rPr>
          <w:tab/>
        </w:r>
        <w:r w:rsidR="00AD1A5A">
          <w:rPr>
            <w:noProof/>
            <w:webHidden/>
          </w:rPr>
          <w:fldChar w:fldCharType="begin"/>
        </w:r>
        <w:r w:rsidR="00AD1A5A">
          <w:rPr>
            <w:noProof/>
            <w:webHidden/>
          </w:rPr>
          <w:instrText xml:space="preserve"> PAGEREF _Toc162000867 \h </w:instrText>
        </w:r>
        <w:r w:rsidR="00AD1A5A">
          <w:rPr>
            <w:noProof/>
            <w:webHidden/>
          </w:rPr>
        </w:r>
        <w:r w:rsidR="00AD1A5A">
          <w:rPr>
            <w:noProof/>
            <w:webHidden/>
          </w:rPr>
          <w:fldChar w:fldCharType="separate"/>
        </w:r>
        <w:r w:rsidR="00AD1A5A">
          <w:rPr>
            <w:noProof/>
            <w:webHidden/>
          </w:rPr>
          <w:t>2</w:t>
        </w:r>
        <w:r w:rsidR="00AD1A5A">
          <w:rPr>
            <w:noProof/>
            <w:webHidden/>
          </w:rPr>
          <w:fldChar w:fldCharType="end"/>
        </w:r>
      </w:hyperlink>
    </w:p>
    <w:p w14:paraId="4E860DEA" w14:textId="4EF368BE" w:rsidR="00AD1A5A" w:rsidRDefault="00000000">
      <w:pPr>
        <w:pStyle w:val="TOC2"/>
        <w:tabs>
          <w:tab w:val="left" w:pos="1760"/>
          <w:tab w:val="right" w:leader="dot" w:pos="9016"/>
        </w:tabs>
        <w:rPr>
          <w:rFonts w:eastAsiaTheme="minorEastAsia"/>
          <w:noProof/>
          <w:lang w:eastAsia="nl-NL"/>
        </w:rPr>
      </w:pPr>
      <w:hyperlink w:anchor="_Toc162000868" w:history="1">
        <w:r w:rsidR="00AD1A5A" w:rsidRPr="000A585F">
          <w:rPr>
            <w:rStyle w:val="Hyperlink"/>
            <w:noProof/>
          </w:rPr>
          <w:t>Opdracht 1.2.</w:t>
        </w:r>
        <w:r w:rsidR="00AD1A5A">
          <w:rPr>
            <w:rFonts w:eastAsiaTheme="minorEastAsia"/>
            <w:noProof/>
            <w:lang w:eastAsia="nl-NL"/>
          </w:rPr>
          <w:tab/>
        </w:r>
        <w:r w:rsidR="00AD1A5A" w:rsidRPr="000A585F">
          <w:rPr>
            <w:rStyle w:val="Hyperlink"/>
            <w:noProof/>
          </w:rPr>
          <w:t>Een nog betere vleugel</w:t>
        </w:r>
        <w:r w:rsidR="00AD1A5A">
          <w:rPr>
            <w:noProof/>
            <w:webHidden/>
          </w:rPr>
          <w:tab/>
        </w:r>
        <w:r w:rsidR="00AD1A5A">
          <w:rPr>
            <w:noProof/>
            <w:webHidden/>
          </w:rPr>
          <w:fldChar w:fldCharType="begin"/>
        </w:r>
        <w:r w:rsidR="00AD1A5A">
          <w:rPr>
            <w:noProof/>
            <w:webHidden/>
          </w:rPr>
          <w:instrText xml:space="preserve"> PAGEREF _Toc162000868 \h </w:instrText>
        </w:r>
        <w:r w:rsidR="00AD1A5A">
          <w:rPr>
            <w:noProof/>
            <w:webHidden/>
          </w:rPr>
        </w:r>
        <w:r w:rsidR="00AD1A5A">
          <w:rPr>
            <w:noProof/>
            <w:webHidden/>
          </w:rPr>
          <w:fldChar w:fldCharType="separate"/>
        </w:r>
        <w:r w:rsidR="00AD1A5A">
          <w:rPr>
            <w:noProof/>
            <w:webHidden/>
          </w:rPr>
          <w:t>3</w:t>
        </w:r>
        <w:r w:rsidR="00AD1A5A">
          <w:rPr>
            <w:noProof/>
            <w:webHidden/>
          </w:rPr>
          <w:fldChar w:fldCharType="end"/>
        </w:r>
      </w:hyperlink>
    </w:p>
    <w:p w14:paraId="07D0AF77" w14:textId="3B38B05D" w:rsidR="00AD1A5A" w:rsidRDefault="00000000">
      <w:pPr>
        <w:pStyle w:val="TOC2"/>
        <w:tabs>
          <w:tab w:val="left" w:pos="1760"/>
          <w:tab w:val="right" w:leader="dot" w:pos="9016"/>
        </w:tabs>
        <w:rPr>
          <w:rFonts w:eastAsiaTheme="minorEastAsia"/>
          <w:noProof/>
          <w:lang w:eastAsia="nl-NL"/>
        </w:rPr>
      </w:pPr>
      <w:hyperlink w:anchor="_Toc162000869" w:history="1">
        <w:r w:rsidR="00AD1A5A" w:rsidRPr="000A585F">
          <w:rPr>
            <w:rStyle w:val="Hyperlink"/>
            <w:noProof/>
          </w:rPr>
          <w:t>Opdracht 1.3.</w:t>
        </w:r>
        <w:r w:rsidR="00AD1A5A">
          <w:rPr>
            <w:rFonts w:eastAsiaTheme="minorEastAsia"/>
            <w:noProof/>
            <w:lang w:eastAsia="nl-NL"/>
          </w:rPr>
          <w:tab/>
        </w:r>
        <w:r w:rsidR="00AD1A5A" w:rsidRPr="000A585F">
          <w:rPr>
            <w:rStyle w:val="Hyperlink"/>
            <w:noProof/>
          </w:rPr>
          <w:t>Match de natuur en de toepassing</w:t>
        </w:r>
        <w:r w:rsidR="00AD1A5A">
          <w:rPr>
            <w:noProof/>
            <w:webHidden/>
          </w:rPr>
          <w:tab/>
        </w:r>
        <w:r w:rsidR="00AD1A5A">
          <w:rPr>
            <w:noProof/>
            <w:webHidden/>
          </w:rPr>
          <w:fldChar w:fldCharType="begin"/>
        </w:r>
        <w:r w:rsidR="00AD1A5A">
          <w:rPr>
            <w:noProof/>
            <w:webHidden/>
          </w:rPr>
          <w:instrText xml:space="preserve"> PAGEREF _Toc162000869 \h </w:instrText>
        </w:r>
        <w:r w:rsidR="00AD1A5A">
          <w:rPr>
            <w:noProof/>
            <w:webHidden/>
          </w:rPr>
        </w:r>
        <w:r w:rsidR="00AD1A5A">
          <w:rPr>
            <w:noProof/>
            <w:webHidden/>
          </w:rPr>
          <w:fldChar w:fldCharType="separate"/>
        </w:r>
        <w:r w:rsidR="00AD1A5A">
          <w:rPr>
            <w:noProof/>
            <w:webHidden/>
          </w:rPr>
          <w:t>3</w:t>
        </w:r>
        <w:r w:rsidR="00AD1A5A">
          <w:rPr>
            <w:noProof/>
            <w:webHidden/>
          </w:rPr>
          <w:fldChar w:fldCharType="end"/>
        </w:r>
      </w:hyperlink>
    </w:p>
    <w:p w14:paraId="6BE81975" w14:textId="32366CBA" w:rsidR="00AD1A5A" w:rsidRDefault="00000000">
      <w:pPr>
        <w:pStyle w:val="TOC2"/>
        <w:tabs>
          <w:tab w:val="left" w:pos="1760"/>
          <w:tab w:val="right" w:leader="dot" w:pos="9016"/>
        </w:tabs>
        <w:rPr>
          <w:rFonts w:eastAsiaTheme="minorEastAsia"/>
          <w:noProof/>
          <w:lang w:eastAsia="nl-NL"/>
        </w:rPr>
      </w:pPr>
      <w:hyperlink w:anchor="_Toc162000870" w:history="1">
        <w:r w:rsidR="00AD1A5A" w:rsidRPr="000A585F">
          <w:rPr>
            <w:rStyle w:val="Hyperlink"/>
            <w:noProof/>
          </w:rPr>
          <w:t>Opdracht 1.4.</w:t>
        </w:r>
        <w:r w:rsidR="00AD1A5A">
          <w:rPr>
            <w:rFonts w:eastAsiaTheme="minorEastAsia"/>
            <w:noProof/>
            <w:lang w:eastAsia="nl-NL"/>
          </w:rPr>
          <w:tab/>
        </w:r>
        <w:r w:rsidR="00AD1A5A" w:rsidRPr="000A585F">
          <w:rPr>
            <w:rStyle w:val="Hyperlink"/>
            <w:noProof/>
            <w:shd w:val="clear" w:color="auto" w:fill="E7E6E6" w:themeFill="background2"/>
          </w:rPr>
          <w:t>Match de natuur en de toepassing (vervolg)</w:t>
        </w:r>
        <w:r w:rsidR="00AD1A5A">
          <w:rPr>
            <w:noProof/>
            <w:webHidden/>
          </w:rPr>
          <w:tab/>
        </w:r>
        <w:r w:rsidR="00AD1A5A">
          <w:rPr>
            <w:noProof/>
            <w:webHidden/>
          </w:rPr>
          <w:fldChar w:fldCharType="begin"/>
        </w:r>
        <w:r w:rsidR="00AD1A5A">
          <w:rPr>
            <w:noProof/>
            <w:webHidden/>
          </w:rPr>
          <w:instrText xml:space="preserve"> PAGEREF _Toc162000870 \h </w:instrText>
        </w:r>
        <w:r w:rsidR="00AD1A5A">
          <w:rPr>
            <w:noProof/>
            <w:webHidden/>
          </w:rPr>
        </w:r>
        <w:r w:rsidR="00AD1A5A">
          <w:rPr>
            <w:noProof/>
            <w:webHidden/>
          </w:rPr>
          <w:fldChar w:fldCharType="separate"/>
        </w:r>
        <w:r w:rsidR="00AD1A5A">
          <w:rPr>
            <w:noProof/>
            <w:webHidden/>
          </w:rPr>
          <w:t>4</w:t>
        </w:r>
        <w:r w:rsidR="00AD1A5A">
          <w:rPr>
            <w:noProof/>
            <w:webHidden/>
          </w:rPr>
          <w:fldChar w:fldCharType="end"/>
        </w:r>
      </w:hyperlink>
    </w:p>
    <w:p w14:paraId="4225844E" w14:textId="280C3A94" w:rsidR="00AD1A5A" w:rsidRDefault="00000000">
      <w:pPr>
        <w:pStyle w:val="TOC2"/>
        <w:tabs>
          <w:tab w:val="left" w:pos="1760"/>
          <w:tab w:val="right" w:leader="dot" w:pos="9016"/>
        </w:tabs>
        <w:rPr>
          <w:rFonts w:eastAsiaTheme="minorEastAsia"/>
          <w:noProof/>
          <w:lang w:eastAsia="nl-NL"/>
        </w:rPr>
      </w:pPr>
      <w:hyperlink w:anchor="_Toc162000871" w:history="1">
        <w:r w:rsidR="00AD1A5A" w:rsidRPr="000A585F">
          <w:rPr>
            <w:rStyle w:val="Hyperlink"/>
            <w:noProof/>
          </w:rPr>
          <w:t>Opdracht 1.5.</w:t>
        </w:r>
        <w:r w:rsidR="00AD1A5A">
          <w:rPr>
            <w:rFonts w:eastAsiaTheme="minorEastAsia"/>
            <w:noProof/>
            <w:lang w:eastAsia="nl-NL"/>
          </w:rPr>
          <w:tab/>
        </w:r>
        <w:r w:rsidR="00AD1A5A" w:rsidRPr="000A585F">
          <w:rPr>
            <w:rStyle w:val="Hyperlink"/>
            <w:noProof/>
          </w:rPr>
          <w:t>Practicum: statische elektriciteit waarnemen</w:t>
        </w:r>
        <w:r w:rsidR="00AD1A5A">
          <w:rPr>
            <w:noProof/>
            <w:webHidden/>
          </w:rPr>
          <w:tab/>
        </w:r>
        <w:r w:rsidR="00AD1A5A">
          <w:rPr>
            <w:noProof/>
            <w:webHidden/>
          </w:rPr>
          <w:fldChar w:fldCharType="begin"/>
        </w:r>
        <w:r w:rsidR="00AD1A5A">
          <w:rPr>
            <w:noProof/>
            <w:webHidden/>
          </w:rPr>
          <w:instrText xml:space="preserve"> PAGEREF _Toc162000871 \h </w:instrText>
        </w:r>
        <w:r w:rsidR="00AD1A5A">
          <w:rPr>
            <w:noProof/>
            <w:webHidden/>
          </w:rPr>
        </w:r>
        <w:r w:rsidR="00AD1A5A">
          <w:rPr>
            <w:noProof/>
            <w:webHidden/>
          </w:rPr>
          <w:fldChar w:fldCharType="separate"/>
        </w:r>
        <w:r w:rsidR="00AD1A5A">
          <w:rPr>
            <w:noProof/>
            <w:webHidden/>
          </w:rPr>
          <w:t>5</w:t>
        </w:r>
        <w:r w:rsidR="00AD1A5A">
          <w:rPr>
            <w:noProof/>
            <w:webHidden/>
          </w:rPr>
          <w:fldChar w:fldCharType="end"/>
        </w:r>
      </w:hyperlink>
    </w:p>
    <w:p w14:paraId="34518645" w14:textId="040D9EE0" w:rsidR="00AD1A5A" w:rsidRDefault="00000000">
      <w:pPr>
        <w:pStyle w:val="TOC2"/>
        <w:tabs>
          <w:tab w:val="left" w:pos="1760"/>
          <w:tab w:val="right" w:leader="dot" w:pos="9016"/>
        </w:tabs>
        <w:rPr>
          <w:rFonts w:eastAsiaTheme="minorEastAsia"/>
          <w:noProof/>
          <w:lang w:eastAsia="nl-NL"/>
        </w:rPr>
      </w:pPr>
      <w:hyperlink w:anchor="_Toc162000872" w:history="1">
        <w:r w:rsidR="00AD1A5A" w:rsidRPr="000A585F">
          <w:rPr>
            <w:rStyle w:val="Hyperlink"/>
            <w:noProof/>
          </w:rPr>
          <w:t>Opdracht 1.6.</w:t>
        </w:r>
        <w:r w:rsidR="00AD1A5A">
          <w:rPr>
            <w:rFonts w:eastAsiaTheme="minorEastAsia"/>
            <w:noProof/>
            <w:lang w:eastAsia="nl-NL"/>
          </w:rPr>
          <w:tab/>
        </w:r>
        <w:r w:rsidR="00AD1A5A" w:rsidRPr="000A585F">
          <w:rPr>
            <w:rStyle w:val="Hyperlink"/>
            <w:noProof/>
          </w:rPr>
          <w:t>Zintuigen en sensoren</w:t>
        </w:r>
        <w:r w:rsidR="00AD1A5A">
          <w:rPr>
            <w:noProof/>
            <w:webHidden/>
          </w:rPr>
          <w:tab/>
        </w:r>
        <w:r w:rsidR="00AD1A5A">
          <w:rPr>
            <w:noProof/>
            <w:webHidden/>
          </w:rPr>
          <w:fldChar w:fldCharType="begin"/>
        </w:r>
        <w:r w:rsidR="00AD1A5A">
          <w:rPr>
            <w:noProof/>
            <w:webHidden/>
          </w:rPr>
          <w:instrText xml:space="preserve"> PAGEREF _Toc162000872 \h </w:instrText>
        </w:r>
        <w:r w:rsidR="00AD1A5A">
          <w:rPr>
            <w:noProof/>
            <w:webHidden/>
          </w:rPr>
        </w:r>
        <w:r w:rsidR="00AD1A5A">
          <w:rPr>
            <w:noProof/>
            <w:webHidden/>
          </w:rPr>
          <w:fldChar w:fldCharType="separate"/>
        </w:r>
        <w:r w:rsidR="00AD1A5A">
          <w:rPr>
            <w:noProof/>
            <w:webHidden/>
          </w:rPr>
          <w:t>6</w:t>
        </w:r>
        <w:r w:rsidR="00AD1A5A">
          <w:rPr>
            <w:noProof/>
            <w:webHidden/>
          </w:rPr>
          <w:fldChar w:fldCharType="end"/>
        </w:r>
      </w:hyperlink>
    </w:p>
    <w:p w14:paraId="3698C80E" w14:textId="354FFFFD" w:rsidR="00AD1A5A" w:rsidRDefault="00000000">
      <w:pPr>
        <w:pStyle w:val="TOC2"/>
        <w:tabs>
          <w:tab w:val="left" w:pos="1760"/>
          <w:tab w:val="right" w:leader="dot" w:pos="9016"/>
        </w:tabs>
        <w:rPr>
          <w:rFonts w:eastAsiaTheme="minorEastAsia"/>
          <w:noProof/>
          <w:lang w:eastAsia="nl-NL"/>
        </w:rPr>
      </w:pPr>
      <w:hyperlink w:anchor="_Toc162000873" w:history="1">
        <w:r w:rsidR="00AD1A5A" w:rsidRPr="000A585F">
          <w:rPr>
            <w:rStyle w:val="Hyperlink"/>
            <w:noProof/>
          </w:rPr>
          <w:t>Opdracht 1.7.</w:t>
        </w:r>
        <w:r w:rsidR="00AD1A5A">
          <w:rPr>
            <w:rFonts w:eastAsiaTheme="minorEastAsia"/>
            <w:noProof/>
            <w:lang w:eastAsia="nl-NL"/>
          </w:rPr>
          <w:tab/>
        </w:r>
        <w:r w:rsidR="00AD1A5A" w:rsidRPr="000A585F">
          <w:rPr>
            <w:rStyle w:val="Hyperlink"/>
            <w:noProof/>
          </w:rPr>
          <w:t>Practicum: elektrisch veld sensor</w:t>
        </w:r>
        <w:r w:rsidR="00AD1A5A">
          <w:rPr>
            <w:noProof/>
            <w:webHidden/>
          </w:rPr>
          <w:tab/>
        </w:r>
        <w:r w:rsidR="00AD1A5A">
          <w:rPr>
            <w:noProof/>
            <w:webHidden/>
          </w:rPr>
          <w:fldChar w:fldCharType="begin"/>
        </w:r>
        <w:r w:rsidR="00AD1A5A">
          <w:rPr>
            <w:noProof/>
            <w:webHidden/>
          </w:rPr>
          <w:instrText xml:space="preserve"> PAGEREF _Toc162000873 \h </w:instrText>
        </w:r>
        <w:r w:rsidR="00AD1A5A">
          <w:rPr>
            <w:noProof/>
            <w:webHidden/>
          </w:rPr>
        </w:r>
        <w:r w:rsidR="00AD1A5A">
          <w:rPr>
            <w:noProof/>
            <w:webHidden/>
          </w:rPr>
          <w:fldChar w:fldCharType="separate"/>
        </w:r>
        <w:r w:rsidR="00AD1A5A">
          <w:rPr>
            <w:noProof/>
            <w:webHidden/>
          </w:rPr>
          <w:t>8</w:t>
        </w:r>
        <w:r w:rsidR="00AD1A5A">
          <w:rPr>
            <w:noProof/>
            <w:webHidden/>
          </w:rPr>
          <w:fldChar w:fldCharType="end"/>
        </w:r>
      </w:hyperlink>
    </w:p>
    <w:p w14:paraId="1E3F8366" w14:textId="53D5441F" w:rsidR="00AD1A5A" w:rsidRDefault="00000000">
      <w:pPr>
        <w:pStyle w:val="TOC2"/>
        <w:tabs>
          <w:tab w:val="left" w:pos="1760"/>
          <w:tab w:val="right" w:leader="dot" w:pos="9016"/>
        </w:tabs>
        <w:rPr>
          <w:rFonts w:eastAsiaTheme="minorEastAsia"/>
          <w:noProof/>
          <w:lang w:eastAsia="nl-NL"/>
        </w:rPr>
      </w:pPr>
      <w:hyperlink w:anchor="_Toc162000874" w:history="1">
        <w:r w:rsidR="00AD1A5A" w:rsidRPr="000A585F">
          <w:rPr>
            <w:rStyle w:val="Hyperlink"/>
            <w:noProof/>
          </w:rPr>
          <w:t>Opdracht 1.8.</w:t>
        </w:r>
        <w:r w:rsidR="00AD1A5A">
          <w:rPr>
            <w:rFonts w:eastAsiaTheme="minorEastAsia"/>
            <w:noProof/>
            <w:lang w:eastAsia="nl-NL"/>
          </w:rPr>
          <w:tab/>
        </w:r>
        <w:r w:rsidR="00AD1A5A" w:rsidRPr="000A585F">
          <w:rPr>
            <w:rStyle w:val="Hyperlink"/>
            <w:noProof/>
          </w:rPr>
          <w:t>Wat weet je al van quantum?</w:t>
        </w:r>
        <w:r w:rsidR="00AD1A5A">
          <w:rPr>
            <w:noProof/>
            <w:webHidden/>
          </w:rPr>
          <w:tab/>
        </w:r>
        <w:r w:rsidR="00AD1A5A">
          <w:rPr>
            <w:noProof/>
            <w:webHidden/>
          </w:rPr>
          <w:fldChar w:fldCharType="begin"/>
        </w:r>
        <w:r w:rsidR="00AD1A5A">
          <w:rPr>
            <w:noProof/>
            <w:webHidden/>
          </w:rPr>
          <w:instrText xml:space="preserve"> PAGEREF _Toc162000874 \h </w:instrText>
        </w:r>
        <w:r w:rsidR="00AD1A5A">
          <w:rPr>
            <w:noProof/>
            <w:webHidden/>
          </w:rPr>
        </w:r>
        <w:r w:rsidR="00AD1A5A">
          <w:rPr>
            <w:noProof/>
            <w:webHidden/>
          </w:rPr>
          <w:fldChar w:fldCharType="separate"/>
        </w:r>
        <w:r w:rsidR="00AD1A5A">
          <w:rPr>
            <w:noProof/>
            <w:webHidden/>
          </w:rPr>
          <w:t>9</w:t>
        </w:r>
        <w:r w:rsidR="00AD1A5A">
          <w:rPr>
            <w:noProof/>
            <w:webHidden/>
          </w:rPr>
          <w:fldChar w:fldCharType="end"/>
        </w:r>
      </w:hyperlink>
    </w:p>
    <w:p w14:paraId="05A0B062" w14:textId="2842FDBD" w:rsidR="00AD1A5A" w:rsidRDefault="00000000">
      <w:pPr>
        <w:pStyle w:val="TOC1"/>
        <w:tabs>
          <w:tab w:val="right" w:leader="dot" w:pos="9016"/>
        </w:tabs>
        <w:rPr>
          <w:rFonts w:eastAsiaTheme="minorEastAsia"/>
          <w:noProof/>
          <w:lang w:eastAsia="nl-NL"/>
        </w:rPr>
      </w:pPr>
      <w:hyperlink w:anchor="_Toc162000875" w:history="1">
        <w:r w:rsidR="00AD1A5A" w:rsidRPr="000A585F">
          <w:rPr>
            <w:rStyle w:val="Hyperlink"/>
            <w:noProof/>
          </w:rPr>
          <w:t>Hoofdstuk 2: Licht waarnemen en maken</w:t>
        </w:r>
        <w:r w:rsidR="00AD1A5A">
          <w:rPr>
            <w:noProof/>
            <w:webHidden/>
          </w:rPr>
          <w:tab/>
        </w:r>
        <w:r w:rsidR="00AD1A5A">
          <w:rPr>
            <w:noProof/>
            <w:webHidden/>
          </w:rPr>
          <w:fldChar w:fldCharType="begin"/>
        </w:r>
        <w:r w:rsidR="00AD1A5A">
          <w:rPr>
            <w:noProof/>
            <w:webHidden/>
          </w:rPr>
          <w:instrText xml:space="preserve"> PAGEREF _Toc162000875 \h </w:instrText>
        </w:r>
        <w:r w:rsidR="00AD1A5A">
          <w:rPr>
            <w:noProof/>
            <w:webHidden/>
          </w:rPr>
        </w:r>
        <w:r w:rsidR="00AD1A5A">
          <w:rPr>
            <w:noProof/>
            <w:webHidden/>
          </w:rPr>
          <w:fldChar w:fldCharType="separate"/>
        </w:r>
        <w:r w:rsidR="00AD1A5A">
          <w:rPr>
            <w:noProof/>
            <w:webHidden/>
          </w:rPr>
          <w:t>10</w:t>
        </w:r>
        <w:r w:rsidR="00AD1A5A">
          <w:rPr>
            <w:noProof/>
            <w:webHidden/>
          </w:rPr>
          <w:fldChar w:fldCharType="end"/>
        </w:r>
      </w:hyperlink>
    </w:p>
    <w:p w14:paraId="009B484B" w14:textId="45833695" w:rsidR="00AD1A5A" w:rsidRDefault="00000000">
      <w:pPr>
        <w:pStyle w:val="TOC2"/>
        <w:tabs>
          <w:tab w:val="left" w:pos="1760"/>
          <w:tab w:val="right" w:leader="dot" w:pos="9016"/>
        </w:tabs>
        <w:rPr>
          <w:rFonts w:eastAsiaTheme="minorEastAsia"/>
          <w:noProof/>
          <w:lang w:eastAsia="nl-NL"/>
        </w:rPr>
      </w:pPr>
      <w:hyperlink w:anchor="_Toc162000876" w:history="1">
        <w:r w:rsidR="00AD1A5A" w:rsidRPr="000A585F">
          <w:rPr>
            <w:rStyle w:val="Hyperlink"/>
            <w:noProof/>
          </w:rPr>
          <w:t>Opdracht 2.1.</w:t>
        </w:r>
        <w:r w:rsidR="00AD1A5A">
          <w:rPr>
            <w:rFonts w:eastAsiaTheme="minorEastAsia"/>
            <w:noProof/>
            <w:lang w:eastAsia="nl-NL"/>
          </w:rPr>
          <w:tab/>
        </w:r>
        <w:r w:rsidR="00AD1A5A" w:rsidRPr="000A585F">
          <w:rPr>
            <w:rStyle w:val="Hyperlink"/>
            <w:noProof/>
          </w:rPr>
          <w:t>Nogmaals de bij</w:t>
        </w:r>
        <w:r w:rsidR="00AD1A5A">
          <w:rPr>
            <w:noProof/>
            <w:webHidden/>
          </w:rPr>
          <w:tab/>
        </w:r>
        <w:r w:rsidR="00AD1A5A">
          <w:rPr>
            <w:noProof/>
            <w:webHidden/>
          </w:rPr>
          <w:fldChar w:fldCharType="begin"/>
        </w:r>
        <w:r w:rsidR="00AD1A5A">
          <w:rPr>
            <w:noProof/>
            <w:webHidden/>
          </w:rPr>
          <w:instrText xml:space="preserve"> PAGEREF _Toc162000876 \h </w:instrText>
        </w:r>
        <w:r w:rsidR="00AD1A5A">
          <w:rPr>
            <w:noProof/>
            <w:webHidden/>
          </w:rPr>
        </w:r>
        <w:r w:rsidR="00AD1A5A">
          <w:rPr>
            <w:noProof/>
            <w:webHidden/>
          </w:rPr>
          <w:fldChar w:fldCharType="separate"/>
        </w:r>
        <w:r w:rsidR="00AD1A5A">
          <w:rPr>
            <w:noProof/>
            <w:webHidden/>
          </w:rPr>
          <w:t>10</w:t>
        </w:r>
        <w:r w:rsidR="00AD1A5A">
          <w:rPr>
            <w:noProof/>
            <w:webHidden/>
          </w:rPr>
          <w:fldChar w:fldCharType="end"/>
        </w:r>
      </w:hyperlink>
    </w:p>
    <w:p w14:paraId="60310A8F" w14:textId="54336EA4" w:rsidR="00AD1A5A" w:rsidRDefault="00000000">
      <w:pPr>
        <w:pStyle w:val="TOC2"/>
        <w:tabs>
          <w:tab w:val="left" w:pos="1760"/>
          <w:tab w:val="right" w:leader="dot" w:pos="9016"/>
        </w:tabs>
        <w:rPr>
          <w:rFonts w:eastAsiaTheme="minorEastAsia"/>
          <w:noProof/>
          <w:lang w:eastAsia="nl-NL"/>
        </w:rPr>
      </w:pPr>
      <w:hyperlink w:anchor="_Toc162000877" w:history="1">
        <w:r w:rsidR="00AD1A5A" w:rsidRPr="000A585F">
          <w:rPr>
            <w:rStyle w:val="Hyperlink"/>
            <w:noProof/>
          </w:rPr>
          <w:t>Opdracht 2.2.</w:t>
        </w:r>
        <w:r w:rsidR="00AD1A5A">
          <w:rPr>
            <w:rFonts w:eastAsiaTheme="minorEastAsia"/>
            <w:noProof/>
            <w:lang w:eastAsia="nl-NL"/>
          </w:rPr>
          <w:tab/>
        </w:r>
        <w:r w:rsidR="00AD1A5A" w:rsidRPr="000A585F">
          <w:rPr>
            <w:rStyle w:val="Hyperlink"/>
            <w:noProof/>
          </w:rPr>
          <w:t>Kleuren van de regenboog</w:t>
        </w:r>
        <w:r w:rsidR="00AD1A5A">
          <w:rPr>
            <w:noProof/>
            <w:webHidden/>
          </w:rPr>
          <w:tab/>
        </w:r>
        <w:r w:rsidR="00AD1A5A">
          <w:rPr>
            <w:noProof/>
            <w:webHidden/>
          </w:rPr>
          <w:fldChar w:fldCharType="begin"/>
        </w:r>
        <w:r w:rsidR="00AD1A5A">
          <w:rPr>
            <w:noProof/>
            <w:webHidden/>
          </w:rPr>
          <w:instrText xml:space="preserve"> PAGEREF _Toc162000877 \h </w:instrText>
        </w:r>
        <w:r w:rsidR="00AD1A5A">
          <w:rPr>
            <w:noProof/>
            <w:webHidden/>
          </w:rPr>
        </w:r>
        <w:r w:rsidR="00AD1A5A">
          <w:rPr>
            <w:noProof/>
            <w:webHidden/>
          </w:rPr>
          <w:fldChar w:fldCharType="separate"/>
        </w:r>
        <w:r w:rsidR="00AD1A5A">
          <w:rPr>
            <w:noProof/>
            <w:webHidden/>
          </w:rPr>
          <w:t>12</w:t>
        </w:r>
        <w:r w:rsidR="00AD1A5A">
          <w:rPr>
            <w:noProof/>
            <w:webHidden/>
          </w:rPr>
          <w:fldChar w:fldCharType="end"/>
        </w:r>
      </w:hyperlink>
    </w:p>
    <w:p w14:paraId="546EFB52" w14:textId="3949B216" w:rsidR="00AD1A5A" w:rsidRDefault="00000000">
      <w:pPr>
        <w:pStyle w:val="TOC2"/>
        <w:tabs>
          <w:tab w:val="left" w:pos="1760"/>
          <w:tab w:val="right" w:leader="dot" w:pos="9016"/>
        </w:tabs>
        <w:rPr>
          <w:rFonts w:eastAsiaTheme="minorEastAsia"/>
          <w:noProof/>
          <w:lang w:eastAsia="nl-NL"/>
        </w:rPr>
      </w:pPr>
      <w:hyperlink w:anchor="_Toc162000878" w:history="1">
        <w:r w:rsidR="00AD1A5A" w:rsidRPr="000A585F">
          <w:rPr>
            <w:rStyle w:val="Hyperlink"/>
            <w:noProof/>
          </w:rPr>
          <w:t>Opdracht 2.3.</w:t>
        </w:r>
        <w:r w:rsidR="00AD1A5A">
          <w:rPr>
            <w:rFonts w:eastAsiaTheme="minorEastAsia"/>
            <w:noProof/>
            <w:lang w:eastAsia="nl-NL"/>
          </w:rPr>
          <w:tab/>
        </w:r>
        <w:r w:rsidR="00AD1A5A" w:rsidRPr="000A585F">
          <w:rPr>
            <w:rStyle w:val="Hyperlink"/>
            <w:noProof/>
          </w:rPr>
          <w:t>Golflengte en frequentie berekenen</w:t>
        </w:r>
        <w:r w:rsidR="00AD1A5A">
          <w:rPr>
            <w:noProof/>
            <w:webHidden/>
          </w:rPr>
          <w:tab/>
        </w:r>
        <w:r w:rsidR="00AD1A5A">
          <w:rPr>
            <w:noProof/>
            <w:webHidden/>
          </w:rPr>
          <w:fldChar w:fldCharType="begin"/>
        </w:r>
        <w:r w:rsidR="00AD1A5A">
          <w:rPr>
            <w:noProof/>
            <w:webHidden/>
          </w:rPr>
          <w:instrText xml:space="preserve"> PAGEREF _Toc162000878 \h </w:instrText>
        </w:r>
        <w:r w:rsidR="00AD1A5A">
          <w:rPr>
            <w:noProof/>
            <w:webHidden/>
          </w:rPr>
        </w:r>
        <w:r w:rsidR="00AD1A5A">
          <w:rPr>
            <w:noProof/>
            <w:webHidden/>
          </w:rPr>
          <w:fldChar w:fldCharType="separate"/>
        </w:r>
        <w:r w:rsidR="00AD1A5A">
          <w:rPr>
            <w:noProof/>
            <w:webHidden/>
          </w:rPr>
          <w:t>13</w:t>
        </w:r>
        <w:r w:rsidR="00AD1A5A">
          <w:rPr>
            <w:noProof/>
            <w:webHidden/>
          </w:rPr>
          <w:fldChar w:fldCharType="end"/>
        </w:r>
      </w:hyperlink>
    </w:p>
    <w:p w14:paraId="40AC6942" w14:textId="0552FB00" w:rsidR="00AD1A5A" w:rsidRDefault="00000000">
      <w:pPr>
        <w:pStyle w:val="TOC2"/>
        <w:tabs>
          <w:tab w:val="left" w:pos="1760"/>
          <w:tab w:val="right" w:leader="dot" w:pos="9016"/>
        </w:tabs>
        <w:rPr>
          <w:rFonts w:eastAsiaTheme="minorEastAsia"/>
          <w:noProof/>
          <w:lang w:eastAsia="nl-NL"/>
        </w:rPr>
      </w:pPr>
      <w:hyperlink w:anchor="_Toc162000879" w:history="1">
        <w:r w:rsidR="00AD1A5A" w:rsidRPr="000A585F">
          <w:rPr>
            <w:rStyle w:val="Hyperlink"/>
            <w:noProof/>
          </w:rPr>
          <w:t>Opdracht 2.4.</w:t>
        </w:r>
        <w:r w:rsidR="00AD1A5A">
          <w:rPr>
            <w:rFonts w:eastAsiaTheme="minorEastAsia"/>
            <w:noProof/>
            <w:lang w:eastAsia="nl-NL"/>
          </w:rPr>
          <w:tab/>
        </w:r>
        <w:r w:rsidR="00AD1A5A" w:rsidRPr="000A585F">
          <w:rPr>
            <w:rStyle w:val="Hyperlink"/>
            <w:noProof/>
            <w:shd w:val="clear" w:color="auto" w:fill="E7E6E6" w:themeFill="background2"/>
          </w:rPr>
          <w:t>Kegeltjes en staafjes</w:t>
        </w:r>
        <w:r w:rsidR="00AD1A5A">
          <w:rPr>
            <w:noProof/>
            <w:webHidden/>
          </w:rPr>
          <w:tab/>
        </w:r>
        <w:r w:rsidR="00AD1A5A">
          <w:rPr>
            <w:noProof/>
            <w:webHidden/>
          </w:rPr>
          <w:fldChar w:fldCharType="begin"/>
        </w:r>
        <w:r w:rsidR="00AD1A5A">
          <w:rPr>
            <w:noProof/>
            <w:webHidden/>
          </w:rPr>
          <w:instrText xml:space="preserve"> PAGEREF _Toc162000879 \h </w:instrText>
        </w:r>
        <w:r w:rsidR="00AD1A5A">
          <w:rPr>
            <w:noProof/>
            <w:webHidden/>
          </w:rPr>
        </w:r>
        <w:r w:rsidR="00AD1A5A">
          <w:rPr>
            <w:noProof/>
            <w:webHidden/>
          </w:rPr>
          <w:fldChar w:fldCharType="separate"/>
        </w:r>
        <w:r w:rsidR="00AD1A5A">
          <w:rPr>
            <w:noProof/>
            <w:webHidden/>
          </w:rPr>
          <w:t>13</w:t>
        </w:r>
        <w:r w:rsidR="00AD1A5A">
          <w:rPr>
            <w:noProof/>
            <w:webHidden/>
          </w:rPr>
          <w:fldChar w:fldCharType="end"/>
        </w:r>
      </w:hyperlink>
    </w:p>
    <w:p w14:paraId="314ED51B" w14:textId="0163DE12" w:rsidR="00AD1A5A" w:rsidRDefault="00000000">
      <w:pPr>
        <w:pStyle w:val="TOC2"/>
        <w:tabs>
          <w:tab w:val="left" w:pos="1760"/>
          <w:tab w:val="right" w:leader="dot" w:pos="9016"/>
        </w:tabs>
        <w:rPr>
          <w:rFonts w:eastAsiaTheme="minorEastAsia"/>
          <w:noProof/>
          <w:lang w:eastAsia="nl-NL"/>
        </w:rPr>
      </w:pPr>
      <w:hyperlink w:anchor="_Toc162000880" w:history="1">
        <w:r w:rsidR="00AD1A5A" w:rsidRPr="000A585F">
          <w:rPr>
            <w:rStyle w:val="Hyperlink"/>
            <w:noProof/>
          </w:rPr>
          <w:t>Opdracht 2.5.</w:t>
        </w:r>
        <w:r w:rsidR="00AD1A5A">
          <w:rPr>
            <w:rFonts w:eastAsiaTheme="minorEastAsia"/>
            <w:noProof/>
            <w:lang w:eastAsia="nl-NL"/>
          </w:rPr>
          <w:tab/>
        </w:r>
        <w:r w:rsidR="00AD1A5A" w:rsidRPr="000A585F">
          <w:rPr>
            <w:rStyle w:val="Hyperlink"/>
            <w:noProof/>
          </w:rPr>
          <w:t>Lichtgevoelig molecuul: retinal</w:t>
        </w:r>
        <w:r w:rsidR="00AD1A5A">
          <w:rPr>
            <w:noProof/>
            <w:webHidden/>
          </w:rPr>
          <w:tab/>
        </w:r>
        <w:r w:rsidR="00AD1A5A">
          <w:rPr>
            <w:noProof/>
            <w:webHidden/>
          </w:rPr>
          <w:fldChar w:fldCharType="begin"/>
        </w:r>
        <w:r w:rsidR="00AD1A5A">
          <w:rPr>
            <w:noProof/>
            <w:webHidden/>
          </w:rPr>
          <w:instrText xml:space="preserve"> PAGEREF _Toc162000880 \h </w:instrText>
        </w:r>
        <w:r w:rsidR="00AD1A5A">
          <w:rPr>
            <w:noProof/>
            <w:webHidden/>
          </w:rPr>
        </w:r>
        <w:r w:rsidR="00AD1A5A">
          <w:rPr>
            <w:noProof/>
            <w:webHidden/>
          </w:rPr>
          <w:fldChar w:fldCharType="separate"/>
        </w:r>
        <w:r w:rsidR="00AD1A5A">
          <w:rPr>
            <w:noProof/>
            <w:webHidden/>
          </w:rPr>
          <w:t>14</w:t>
        </w:r>
        <w:r w:rsidR="00AD1A5A">
          <w:rPr>
            <w:noProof/>
            <w:webHidden/>
          </w:rPr>
          <w:fldChar w:fldCharType="end"/>
        </w:r>
      </w:hyperlink>
    </w:p>
    <w:p w14:paraId="38523544" w14:textId="3887C99C" w:rsidR="00AD1A5A" w:rsidRDefault="00000000">
      <w:pPr>
        <w:pStyle w:val="TOC2"/>
        <w:tabs>
          <w:tab w:val="left" w:pos="1760"/>
          <w:tab w:val="right" w:leader="dot" w:pos="9016"/>
        </w:tabs>
        <w:rPr>
          <w:rFonts w:eastAsiaTheme="minorEastAsia"/>
          <w:noProof/>
          <w:lang w:eastAsia="nl-NL"/>
        </w:rPr>
      </w:pPr>
      <w:hyperlink w:anchor="_Toc162000881" w:history="1">
        <w:r w:rsidR="00AD1A5A" w:rsidRPr="000A585F">
          <w:rPr>
            <w:rStyle w:val="Hyperlink"/>
            <w:noProof/>
          </w:rPr>
          <w:t>Opdracht 2.6.</w:t>
        </w:r>
        <w:r w:rsidR="00AD1A5A">
          <w:rPr>
            <w:rFonts w:eastAsiaTheme="minorEastAsia"/>
            <w:noProof/>
            <w:lang w:eastAsia="nl-NL"/>
          </w:rPr>
          <w:tab/>
        </w:r>
        <w:r w:rsidR="00AD1A5A" w:rsidRPr="000A585F">
          <w:rPr>
            <w:rStyle w:val="Hyperlink"/>
            <w:noProof/>
          </w:rPr>
          <w:t>Stabiliteit van rodopsine</w:t>
        </w:r>
        <w:r w:rsidR="00AD1A5A">
          <w:rPr>
            <w:noProof/>
            <w:webHidden/>
          </w:rPr>
          <w:tab/>
        </w:r>
        <w:r w:rsidR="00AD1A5A">
          <w:rPr>
            <w:noProof/>
            <w:webHidden/>
          </w:rPr>
          <w:fldChar w:fldCharType="begin"/>
        </w:r>
        <w:r w:rsidR="00AD1A5A">
          <w:rPr>
            <w:noProof/>
            <w:webHidden/>
          </w:rPr>
          <w:instrText xml:space="preserve"> PAGEREF _Toc162000881 \h </w:instrText>
        </w:r>
        <w:r w:rsidR="00AD1A5A">
          <w:rPr>
            <w:noProof/>
            <w:webHidden/>
          </w:rPr>
        </w:r>
        <w:r w:rsidR="00AD1A5A">
          <w:rPr>
            <w:noProof/>
            <w:webHidden/>
          </w:rPr>
          <w:fldChar w:fldCharType="separate"/>
        </w:r>
        <w:r w:rsidR="00AD1A5A">
          <w:rPr>
            <w:noProof/>
            <w:webHidden/>
          </w:rPr>
          <w:t>15</w:t>
        </w:r>
        <w:r w:rsidR="00AD1A5A">
          <w:rPr>
            <w:noProof/>
            <w:webHidden/>
          </w:rPr>
          <w:fldChar w:fldCharType="end"/>
        </w:r>
      </w:hyperlink>
    </w:p>
    <w:p w14:paraId="44D23DFB" w14:textId="0B6C7FF8" w:rsidR="00AD1A5A" w:rsidRDefault="00000000">
      <w:pPr>
        <w:pStyle w:val="TOC2"/>
        <w:tabs>
          <w:tab w:val="left" w:pos="1760"/>
          <w:tab w:val="right" w:leader="dot" w:pos="9016"/>
        </w:tabs>
        <w:rPr>
          <w:rFonts w:eastAsiaTheme="minorEastAsia"/>
          <w:noProof/>
          <w:lang w:eastAsia="nl-NL"/>
        </w:rPr>
      </w:pPr>
      <w:hyperlink w:anchor="_Toc162000882" w:history="1">
        <w:r w:rsidR="00AD1A5A" w:rsidRPr="000A585F">
          <w:rPr>
            <w:rStyle w:val="Hyperlink"/>
            <w:noProof/>
          </w:rPr>
          <w:t>Opdracht 2.7.</w:t>
        </w:r>
        <w:r w:rsidR="00AD1A5A">
          <w:rPr>
            <w:rFonts w:eastAsiaTheme="minorEastAsia"/>
            <w:noProof/>
            <w:lang w:eastAsia="nl-NL"/>
          </w:rPr>
          <w:tab/>
        </w:r>
        <w:r w:rsidR="00AD1A5A" w:rsidRPr="000A585F">
          <w:rPr>
            <w:rStyle w:val="Hyperlink"/>
            <w:noProof/>
          </w:rPr>
          <w:t>Lichtgevoeligheid staafjes</w:t>
        </w:r>
        <w:r w:rsidR="00AD1A5A">
          <w:rPr>
            <w:noProof/>
            <w:webHidden/>
          </w:rPr>
          <w:tab/>
        </w:r>
        <w:r w:rsidR="00AD1A5A">
          <w:rPr>
            <w:noProof/>
            <w:webHidden/>
          </w:rPr>
          <w:fldChar w:fldCharType="begin"/>
        </w:r>
        <w:r w:rsidR="00AD1A5A">
          <w:rPr>
            <w:noProof/>
            <w:webHidden/>
          </w:rPr>
          <w:instrText xml:space="preserve"> PAGEREF _Toc162000882 \h </w:instrText>
        </w:r>
        <w:r w:rsidR="00AD1A5A">
          <w:rPr>
            <w:noProof/>
            <w:webHidden/>
          </w:rPr>
        </w:r>
        <w:r w:rsidR="00AD1A5A">
          <w:rPr>
            <w:noProof/>
            <w:webHidden/>
          </w:rPr>
          <w:fldChar w:fldCharType="separate"/>
        </w:r>
        <w:r w:rsidR="00AD1A5A">
          <w:rPr>
            <w:noProof/>
            <w:webHidden/>
          </w:rPr>
          <w:t>16</w:t>
        </w:r>
        <w:r w:rsidR="00AD1A5A">
          <w:rPr>
            <w:noProof/>
            <w:webHidden/>
          </w:rPr>
          <w:fldChar w:fldCharType="end"/>
        </w:r>
      </w:hyperlink>
    </w:p>
    <w:p w14:paraId="50A09C93" w14:textId="7AD783A3" w:rsidR="00AD1A5A" w:rsidRDefault="00000000">
      <w:pPr>
        <w:pStyle w:val="TOC2"/>
        <w:tabs>
          <w:tab w:val="left" w:pos="1760"/>
          <w:tab w:val="right" w:leader="dot" w:pos="9016"/>
        </w:tabs>
        <w:rPr>
          <w:rFonts w:eastAsiaTheme="minorEastAsia"/>
          <w:noProof/>
          <w:lang w:eastAsia="nl-NL"/>
        </w:rPr>
      </w:pPr>
      <w:hyperlink w:anchor="_Toc162000883" w:history="1">
        <w:r w:rsidR="00AD1A5A" w:rsidRPr="000A585F">
          <w:rPr>
            <w:rStyle w:val="Hyperlink"/>
            <w:noProof/>
          </w:rPr>
          <w:t>Opdracht 2.8.</w:t>
        </w:r>
        <w:r w:rsidR="00AD1A5A">
          <w:rPr>
            <w:rFonts w:eastAsiaTheme="minorEastAsia"/>
            <w:noProof/>
            <w:lang w:eastAsia="nl-NL"/>
          </w:rPr>
          <w:tab/>
        </w:r>
        <w:r w:rsidR="00AD1A5A" w:rsidRPr="000A585F">
          <w:rPr>
            <w:rStyle w:val="Hyperlink"/>
            <w:noProof/>
          </w:rPr>
          <w:t>Kleuren zien</w:t>
        </w:r>
        <w:r w:rsidR="00AD1A5A">
          <w:rPr>
            <w:noProof/>
            <w:webHidden/>
          </w:rPr>
          <w:tab/>
        </w:r>
        <w:r w:rsidR="00AD1A5A">
          <w:rPr>
            <w:noProof/>
            <w:webHidden/>
          </w:rPr>
          <w:fldChar w:fldCharType="begin"/>
        </w:r>
        <w:r w:rsidR="00AD1A5A">
          <w:rPr>
            <w:noProof/>
            <w:webHidden/>
          </w:rPr>
          <w:instrText xml:space="preserve"> PAGEREF _Toc162000883 \h </w:instrText>
        </w:r>
        <w:r w:rsidR="00AD1A5A">
          <w:rPr>
            <w:noProof/>
            <w:webHidden/>
          </w:rPr>
        </w:r>
        <w:r w:rsidR="00AD1A5A">
          <w:rPr>
            <w:noProof/>
            <w:webHidden/>
          </w:rPr>
          <w:fldChar w:fldCharType="separate"/>
        </w:r>
        <w:r w:rsidR="00AD1A5A">
          <w:rPr>
            <w:noProof/>
            <w:webHidden/>
          </w:rPr>
          <w:t>16</w:t>
        </w:r>
        <w:r w:rsidR="00AD1A5A">
          <w:rPr>
            <w:noProof/>
            <w:webHidden/>
          </w:rPr>
          <w:fldChar w:fldCharType="end"/>
        </w:r>
      </w:hyperlink>
    </w:p>
    <w:p w14:paraId="3CA39DCD" w14:textId="2425F975" w:rsidR="00AD1A5A" w:rsidRDefault="00000000">
      <w:pPr>
        <w:pStyle w:val="TOC2"/>
        <w:tabs>
          <w:tab w:val="left" w:pos="1760"/>
          <w:tab w:val="right" w:leader="dot" w:pos="9016"/>
        </w:tabs>
        <w:rPr>
          <w:rFonts w:eastAsiaTheme="minorEastAsia"/>
          <w:noProof/>
          <w:lang w:eastAsia="nl-NL"/>
        </w:rPr>
      </w:pPr>
      <w:hyperlink w:anchor="_Toc162000884" w:history="1">
        <w:r w:rsidR="00AD1A5A" w:rsidRPr="000A585F">
          <w:rPr>
            <w:rStyle w:val="Hyperlink"/>
            <w:noProof/>
          </w:rPr>
          <w:t>Opdracht 2.9.</w:t>
        </w:r>
        <w:r w:rsidR="00AD1A5A">
          <w:rPr>
            <w:rFonts w:eastAsiaTheme="minorEastAsia"/>
            <w:noProof/>
            <w:lang w:eastAsia="nl-NL"/>
          </w:rPr>
          <w:tab/>
        </w:r>
        <w:r w:rsidR="00AD1A5A" w:rsidRPr="000A585F">
          <w:rPr>
            <w:rStyle w:val="Hyperlink"/>
            <w:noProof/>
          </w:rPr>
          <w:t>Kleurenblind</w:t>
        </w:r>
        <w:r w:rsidR="00AD1A5A">
          <w:rPr>
            <w:noProof/>
            <w:webHidden/>
          </w:rPr>
          <w:tab/>
        </w:r>
        <w:r w:rsidR="00AD1A5A">
          <w:rPr>
            <w:noProof/>
            <w:webHidden/>
          </w:rPr>
          <w:fldChar w:fldCharType="begin"/>
        </w:r>
        <w:r w:rsidR="00AD1A5A">
          <w:rPr>
            <w:noProof/>
            <w:webHidden/>
          </w:rPr>
          <w:instrText xml:space="preserve"> PAGEREF _Toc162000884 \h </w:instrText>
        </w:r>
        <w:r w:rsidR="00AD1A5A">
          <w:rPr>
            <w:noProof/>
            <w:webHidden/>
          </w:rPr>
        </w:r>
        <w:r w:rsidR="00AD1A5A">
          <w:rPr>
            <w:noProof/>
            <w:webHidden/>
          </w:rPr>
          <w:fldChar w:fldCharType="separate"/>
        </w:r>
        <w:r w:rsidR="00AD1A5A">
          <w:rPr>
            <w:noProof/>
            <w:webHidden/>
          </w:rPr>
          <w:t>17</w:t>
        </w:r>
        <w:r w:rsidR="00AD1A5A">
          <w:rPr>
            <w:noProof/>
            <w:webHidden/>
          </w:rPr>
          <w:fldChar w:fldCharType="end"/>
        </w:r>
      </w:hyperlink>
    </w:p>
    <w:p w14:paraId="6BE9989D" w14:textId="0E11D7D0" w:rsidR="00AD1A5A" w:rsidRDefault="00000000">
      <w:pPr>
        <w:pStyle w:val="TOC2"/>
        <w:tabs>
          <w:tab w:val="left" w:pos="1770"/>
          <w:tab w:val="right" w:leader="dot" w:pos="9016"/>
        </w:tabs>
        <w:rPr>
          <w:rFonts w:eastAsiaTheme="minorEastAsia"/>
          <w:noProof/>
          <w:lang w:eastAsia="nl-NL"/>
        </w:rPr>
      </w:pPr>
      <w:hyperlink w:anchor="_Toc162000885" w:history="1">
        <w:r w:rsidR="00AD1A5A" w:rsidRPr="000A585F">
          <w:rPr>
            <w:rStyle w:val="Hyperlink"/>
            <w:noProof/>
          </w:rPr>
          <w:t>Opdracht 2.10.</w:t>
        </w:r>
        <w:r w:rsidR="00AD1A5A">
          <w:rPr>
            <w:rFonts w:eastAsiaTheme="minorEastAsia"/>
            <w:noProof/>
            <w:lang w:eastAsia="nl-NL"/>
          </w:rPr>
          <w:tab/>
        </w:r>
        <w:r w:rsidR="00AD1A5A" w:rsidRPr="000A585F">
          <w:rPr>
            <w:rStyle w:val="Hyperlink"/>
            <w:noProof/>
          </w:rPr>
          <w:t>Meer kegeltjes of meer staafjes?</w:t>
        </w:r>
        <w:r w:rsidR="00AD1A5A">
          <w:rPr>
            <w:noProof/>
            <w:webHidden/>
          </w:rPr>
          <w:tab/>
        </w:r>
        <w:r w:rsidR="00AD1A5A">
          <w:rPr>
            <w:noProof/>
            <w:webHidden/>
          </w:rPr>
          <w:fldChar w:fldCharType="begin"/>
        </w:r>
        <w:r w:rsidR="00AD1A5A">
          <w:rPr>
            <w:noProof/>
            <w:webHidden/>
          </w:rPr>
          <w:instrText xml:space="preserve"> PAGEREF _Toc162000885 \h </w:instrText>
        </w:r>
        <w:r w:rsidR="00AD1A5A">
          <w:rPr>
            <w:noProof/>
            <w:webHidden/>
          </w:rPr>
        </w:r>
        <w:r w:rsidR="00AD1A5A">
          <w:rPr>
            <w:noProof/>
            <w:webHidden/>
          </w:rPr>
          <w:fldChar w:fldCharType="separate"/>
        </w:r>
        <w:r w:rsidR="00AD1A5A">
          <w:rPr>
            <w:noProof/>
            <w:webHidden/>
          </w:rPr>
          <w:t>17</w:t>
        </w:r>
        <w:r w:rsidR="00AD1A5A">
          <w:rPr>
            <w:noProof/>
            <w:webHidden/>
          </w:rPr>
          <w:fldChar w:fldCharType="end"/>
        </w:r>
      </w:hyperlink>
    </w:p>
    <w:p w14:paraId="7B90A263" w14:textId="5D2825E8" w:rsidR="00AD1A5A" w:rsidRDefault="00000000">
      <w:pPr>
        <w:pStyle w:val="TOC2"/>
        <w:tabs>
          <w:tab w:val="left" w:pos="1770"/>
          <w:tab w:val="right" w:leader="dot" w:pos="9016"/>
        </w:tabs>
        <w:rPr>
          <w:rFonts w:eastAsiaTheme="minorEastAsia"/>
          <w:noProof/>
          <w:lang w:eastAsia="nl-NL"/>
        </w:rPr>
      </w:pPr>
      <w:hyperlink w:anchor="_Toc162000886" w:history="1">
        <w:r w:rsidR="00AD1A5A" w:rsidRPr="000A585F">
          <w:rPr>
            <w:rStyle w:val="Hyperlink"/>
            <w:noProof/>
          </w:rPr>
          <w:t>Opdracht 2.11.</w:t>
        </w:r>
        <w:r w:rsidR="00AD1A5A">
          <w:rPr>
            <w:rFonts w:eastAsiaTheme="minorEastAsia"/>
            <w:noProof/>
            <w:lang w:eastAsia="nl-NL"/>
          </w:rPr>
          <w:tab/>
        </w:r>
        <w:r w:rsidR="00AD1A5A" w:rsidRPr="000A585F">
          <w:rPr>
            <w:rStyle w:val="Hyperlink"/>
            <w:noProof/>
          </w:rPr>
          <w:t>Practicum: Een eerste lichtsensor</w:t>
        </w:r>
        <w:r w:rsidR="00AD1A5A">
          <w:rPr>
            <w:noProof/>
            <w:webHidden/>
          </w:rPr>
          <w:tab/>
        </w:r>
        <w:r w:rsidR="00AD1A5A">
          <w:rPr>
            <w:noProof/>
            <w:webHidden/>
          </w:rPr>
          <w:fldChar w:fldCharType="begin"/>
        </w:r>
        <w:r w:rsidR="00AD1A5A">
          <w:rPr>
            <w:noProof/>
            <w:webHidden/>
          </w:rPr>
          <w:instrText xml:space="preserve"> PAGEREF _Toc162000886 \h </w:instrText>
        </w:r>
        <w:r w:rsidR="00AD1A5A">
          <w:rPr>
            <w:noProof/>
            <w:webHidden/>
          </w:rPr>
        </w:r>
        <w:r w:rsidR="00AD1A5A">
          <w:rPr>
            <w:noProof/>
            <w:webHidden/>
          </w:rPr>
          <w:fldChar w:fldCharType="separate"/>
        </w:r>
        <w:r w:rsidR="00AD1A5A">
          <w:rPr>
            <w:noProof/>
            <w:webHidden/>
          </w:rPr>
          <w:t>18</w:t>
        </w:r>
        <w:r w:rsidR="00AD1A5A">
          <w:rPr>
            <w:noProof/>
            <w:webHidden/>
          </w:rPr>
          <w:fldChar w:fldCharType="end"/>
        </w:r>
      </w:hyperlink>
    </w:p>
    <w:p w14:paraId="76B2AAC5" w14:textId="23AC1C07" w:rsidR="00AD1A5A" w:rsidRDefault="00000000">
      <w:pPr>
        <w:pStyle w:val="TOC2"/>
        <w:tabs>
          <w:tab w:val="left" w:pos="1770"/>
          <w:tab w:val="right" w:leader="dot" w:pos="9016"/>
        </w:tabs>
        <w:rPr>
          <w:rFonts w:eastAsiaTheme="minorEastAsia"/>
          <w:noProof/>
          <w:lang w:eastAsia="nl-NL"/>
        </w:rPr>
      </w:pPr>
      <w:hyperlink w:anchor="_Toc162000887" w:history="1">
        <w:r w:rsidR="00AD1A5A" w:rsidRPr="000A585F">
          <w:rPr>
            <w:rStyle w:val="Hyperlink"/>
            <w:noProof/>
          </w:rPr>
          <w:t>Opdracht 2.12.</w:t>
        </w:r>
        <w:r w:rsidR="00AD1A5A">
          <w:rPr>
            <w:rFonts w:eastAsiaTheme="minorEastAsia"/>
            <w:noProof/>
            <w:lang w:eastAsia="nl-NL"/>
          </w:rPr>
          <w:tab/>
        </w:r>
        <w:r w:rsidR="00AD1A5A" w:rsidRPr="000A585F">
          <w:rPr>
            <w:rStyle w:val="Hyperlink"/>
            <w:noProof/>
          </w:rPr>
          <w:t>Practicum: kleur van een led</w:t>
        </w:r>
        <w:r w:rsidR="00AD1A5A">
          <w:rPr>
            <w:noProof/>
            <w:webHidden/>
          </w:rPr>
          <w:tab/>
        </w:r>
        <w:r w:rsidR="00AD1A5A">
          <w:rPr>
            <w:noProof/>
            <w:webHidden/>
          </w:rPr>
          <w:fldChar w:fldCharType="begin"/>
        </w:r>
        <w:r w:rsidR="00AD1A5A">
          <w:rPr>
            <w:noProof/>
            <w:webHidden/>
          </w:rPr>
          <w:instrText xml:space="preserve"> PAGEREF _Toc162000887 \h </w:instrText>
        </w:r>
        <w:r w:rsidR="00AD1A5A">
          <w:rPr>
            <w:noProof/>
            <w:webHidden/>
          </w:rPr>
        </w:r>
        <w:r w:rsidR="00AD1A5A">
          <w:rPr>
            <w:noProof/>
            <w:webHidden/>
          </w:rPr>
          <w:fldChar w:fldCharType="separate"/>
        </w:r>
        <w:r w:rsidR="00AD1A5A">
          <w:rPr>
            <w:noProof/>
            <w:webHidden/>
          </w:rPr>
          <w:t>18</w:t>
        </w:r>
        <w:r w:rsidR="00AD1A5A">
          <w:rPr>
            <w:noProof/>
            <w:webHidden/>
          </w:rPr>
          <w:fldChar w:fldCharType="end"/>
        </w:r>
      </w:hyperlink>
    </w:p>
    <w:p w14:paraId="3F4E3CAE" w14:textId="4550A2B6" w:rsidR="00AD1A5A" w:rsidRDefault="00000000">
      <w:pPr>
        <w:pStyle w:val="TOC2"/>
        <w:tabs>
          <w:tab w:val="left" w:pos="1770"/>
          <w:tab w:val="right" w:leader="dot" w:pos="9016"/>
        </w:tabs>
        <w:rPr>
          <w:rFonts w:eastAsiaTheme="minorEastAsia"/>
          <w:noProof/>
          <w:lang w:eastAsia="nl-NL"/>
        </w:rPr>
      </w:pPr>
      <w:hyperlink w:anchor="_Toc162000888" w:history="1">
        <w:r w:rsidR="00AD1A5A" w:rsidRPr="000A585F">
          <w:rPr>
            <w:rStyle w:val="Hyperlink"/>
            <w:noProof/>
          </w:rPr>
          <w:t>Opdracht 2.13.</w:t>
        </w:r>
        <w:r w:rsidR="00AD1A5A">
          <w:rPr>
            <w:rFonts w:eastAsiaTheme="minorEastAsia"/>
            <w:noProof/>
            <w:lang w:eastAsia="nl-NL"/>
          </w:rPr>
          <w:tab/>
        </w:r>
        <w:r w:rsidR="00AD1A5A" w:rsidRPr="000A585F">
          <w:rPr>
            <w:rStyle w:val="Hyperlink"/>
            <w:noProof/>
          </w:rPr>
          <w:t>Stroom-spanningskarakteristiek van een led</w:t>
        </w:r>
        <w:r w:rsidR="00AD1A5A">
          <w:rPr>
            <w:noProof/>
            <w:webHidden/>
          </w:rPr>
          <w:tab/>
        </w:r>
        <w:r w:rsidR="00AD1A5A">
          <w:rPr>
            <w:noProof/>
            <w:webHidden/>
          </w:rPr>
          <w:fldChar w:fldCharType="begin"/>
        </w:r>
        <w:r w:rsidR="00AD1A5A">
          <w:rPr>
            <w:noProof/>
            <w:webHidden/>
          </w:rPr>
          <w:instrText xml:space="preserve"> PAGEREF _Toc162000888 \h </w:instrText>
        </w:r>
        <w:r w:rsidR="00AD1A5A">
          <w:rPr>
            <w:noProof/>
            <w:webHidden/>
          </w:rPr>
        </w:r>
        <w:r w:rsidR="00AD1A5A">
          <w:rPr>
            <w:noProof/>
            <w:webHidden/>
          </w:rPr>
          <w:fldChar w:fldCharType="separate"/>
        </w:r>
        <w:r w:rsidR="00AD1A5A">
          <w:rPr>
            <w:noProof/>
            <w:webHidden/>
          </w:rPr>
          <w:t>21</w:t>
        </w:r>
        <w:r w:rsidR="00AD1A5A">
          <w:rPr>
            <w:noProof/>
            <w:webHidden/>
          </w:rPr>
          <w:fldChar w:fldCharType="end"/>
        </w:r>
      </w:hyperlink>
    </w:p>
    <w:p w14:paraId="377AB574" w14:textId="1E759C9E" w:rsidR="00AD1A5A" w:rsidRDefault="00000000">
      <w:pPr>
        <w:pStyle w:val="TOC2"/>
        <w:tabs>
          <w:tab w:val="left" w:pos="1770"/>
          <w:tab w:val="right" w:leader="dot" w:pos="9016"/>
        </w:tabs>
        <w:rPr>
          <w:rFonts w:eastAsiaTheme="minorEastAsia"/>
          <w:noProof/>
          <w:lang w:eastAsia="nl-NL"/>
        </w:rPr>
      </w:pPr>
      <w:hyperlink w:anchor="_Toc162000889" w:history="1">
        <w:r w:rsidR="00AD1A5A" w:rsidRPr="000A585F">
          <w:rPr>
            <w:rStyle w:val="Hyperlink"/>
            <w:noProof/>
          </w:rPr>
          <w:t>Opdracht 2.14.</w:t>
        </w:r>
        <w:r w:rsidR="00AD1A5A">
          <w:rPr>
            <w:rFonts w:eastAsiaTheme="minorEastAsia"/>
            <w:noProof/>
            <w:lang w:eastAsia="nl-NL"/>
          </w:rPr>
          <w:tab/>
        </w:r>
        <w:r w:rsidR="00AD1A5A" w:rsidRPr="000A585F">
          <w:rPr>
            <w:rStyle w:val="Hyperlink"/>
            <w:noProof/>
          </w:rPr>
          <w:t>Energie van een foton</w:t>
        </w:r>
        <w:r w:rsidR="00AD1A5A">
          <w:rPr>
            <w:noProof/>
            <w:webHidden/>
          </w:rPr>
          <w:tab/>
        </w:r>
        <w:r w:rsidR="00AD1A5A">
          <w:rPr>
            <w:noProof/>
            <w:webHidden/>
          </w:rPr>
          <w:fldChar w:fldCharType="begin"/>
        </w:r>
        <w:r w:rsidR="00AD1A5A">
          <w:rPr>
            <w:noProof/>
            <w:webHidden/>
          </w:rPr>
          <w:instrText xml:space="preserve"> PAGEREF _Toc162000889 \h </w:instrText>
        </w:r>
        <w:r w:rsidR="00AD1A5A">
          <w:rPr>
            <w:noProof/>
            <w:webHidden/>
          </w:rPr>
        </w:r>
        <w:r w:rsidR="00AD1A5A">
          <w:rPr>
            <w:noProof/>
            <w:webHidden/>
          </w:rPr>
          <w:fldChar w:fldCharType="separate"/>
        </w:r>
        <w:r w:rsidR="00AD1A5A">
          <w:rPr>
            <w:noProof/>
            <w:webHidden/>
          </w:rPr>
          <w:t>22</w:t>
        </w:r>
        <w:r w:rsidR="00AD1A5A">
          <w:rPr>
            <w:noProof/>
            <w:webHidden/>
          </w:rPr>
          <w:fldChar w:fldCharType="end"/>
        </w:r>
      </w:hyperlink>
    </w:p>
    <w:p w14:paraId="798FFF99" w14:textId="22958E94" w:rsidR="00AD1A5A" w:rsidRDefault="00000000">
      <w:pPr>
        <w:pStyle w:val="TOC2"/>
        <w:tabs>
          <w:tab w:val="left" w:pos="1768"/>
          <w:tab w:val="right" w:leader="dot" w:pos="9016"/>
        </w:tabs>
        <w:rPr>
          <w:rFonts w:eastAsiaTheme="minorEastAsia"/>
          <w:noProof/>
          <w:lang w:eastAsia="nl-NL"/>
        </w:rPr>
      </w:pPr>
      <w:hyperlink w:anchor="_Toc162000890" w:history="1">
        <w:r w:rsidR="00AD1A5A" w:rsidRPr="000A585F">
          <w:rPr>
            <w:rStyle w:val="Hyperlink"/>
            <w:noProof/>
          </w:rPr>
          <w:t>Opdracht 2.15.</w:t>
        </w:r>
        <w:r w:rsidR="00AD1A5A">
          <w:rPr>
            <w:rFonts w:eastAsiaTheme="minorEastAsia"/>
            <w:noProof/>
            <w:lang w:eastAsia="nl-NL"/>
          </w:rPr>
          <w:tab/>
        </w:r>
        <w:r w:rsidR="00AD1A5A" w:rsidRPr="000A585F">
          <w:rPr>
            <w:rStyle w:val="Hyperlink"/>
            <w:noProof/>
          </w:rPr>
          <w:t>Omrekenen joule en elektronvolt</w:t>
        </w:r>
        <w:r w:rsidR="00AD1A5A">
          <w:rPr>
            <w:noProof/>
            <w:webHidden/>
          </w:rPr>
          <w:tab/>
        </w:r>
        <w:r w:rsidR="00AD1A5A">
          <w:rPr>
            <w:noProof/>
            <w:webHidden/>
          </w:rPr>
          <w:fldChar w:fldCharType="begin"/>
        </w:r>
        <w:r w:rsidR="00AD1A5A">
          <w:rPr>
            <w:noProof/>
            <w:webHidden/>
          </w:rPr>
          <w:instrText xml:space="preserve"> PAGEREF _Toc162000890 \h </w:instrText>
        </w:r>
        <w:r w:rsidR="00AD1A5A">
          <w:rPr>
            <w:noProof/>
            <w:webHidden/>
          </w:rPr>
        </w:r>
        <w:r w:rsidR="00AD1A5A">
          <w:rPr>
            <w:noProof/>
            <w:webHidden/>
          </w:rPr>
          <w:fldChar w:fldCharType="separate"/>
        </w:r>
        <w:r w:rsidR="00AD1A5A">
          <w:rPr>
            <w:noProof/>
            <w:webHidden/>
          </w:rPr>
          <w:t>22</w:t>
        </w:r>
        <w:r w:rsidR="00AD1A5A">
          <w:rPr>
            <w:noProof/>
            <w:webHidden/>
          </w:rPr>
          <w:fldChar w:fldCharType="end"/>
        </w:r>
      </w:hyperlink>
    </w:p>
    <w:p w14:paraId="244D9655" w14:textId="783C0E6F" w:rsidR="00AD1A5A" w:rsidRDefault="00000000">
      <w:pPr>
        <w:pStyle w:val="TOC2"/>
        <w:tabs>
          <w:tab w:val="left" w:pos="1760"/>
          <w:tab w:val="right" w:leader="dot" w:pos="9016"/>
        </w:tabs>
        <w:rPr>
          <w:rFonts w:eastAsiaTheme="minorEastAsia"/>
          <w:noProof/>
          <w:lang w:eastAsia="nl-NL"/>
        </w:rPr>
      </w:pPr>
      <w:hyperlink w:anchor="_Toc162000891" w:history="1">
        <w:r w:rsidR="00AD1A5A" w:rsidRPr="000A585F">
          <w:rPr>
            <w:rStyle w:val="Hyperlink"/>
            <w:noProof/>
          </w:rPr>
          <w:t>Opdracht 2.16.</w:t>
        </w:r>
        <w:r w:rsidR="00AD1A5A">
          <w:rPr>
            <w:rFonts w:eastAsiaTheme="minorEastAsia"/>
            <w:noProof/>
            <w:lang w:eastAsia="nl-NL"/>
          </w:rPr>
          <w:tab/>
        </w:r>
        <w:r w:rsidR="00AD1A5A" w:rsidRPr="000A585F">
          <w:rPr>
            <w:rStyle w:val="Hyperlink"/>
            <w:noProof/>
          </w:rPr>
          <w:t>Toepassingen van een fotodiode</w:t>
        </w:r>
        <w:r w:rsidR="00AD1A5A">
          <w:rPr>
            <w:noProof/>
            <w:webHidden/>
          </w:rPr>
          <w:tab/>
        </w:r>
        <w:r w:rsidR="00AD1A5A">
          <w:rPr>
            <w:noProof/>
            <w:webHidden/>
          </w:rPr>
          <w:fldChar w:fldCharType="begin"/>
        </w:r>
        <w:r w:rsidR="00AD1A5A">
          <w:rPr>
            <w:noProof/>
            <w:webHidden/>
          </w:rPr>
          <w:instrText xml:space="preserve"> PAGEREF _Toc162000891 \h </w:instrText>
        </w:r>
        <w:r w:rsidR="00AD1A5A">
          <w:rPr>
            <w:noProof/>
            <w:webHidden/>
          </w:rPr>
        </w:r>
        <w:r w:rsidR="00AD1A5A">
          <w:rPr>
            <w:noProof/>
            <w:webHidden/>
          </w:rPr>
          <w:fldChar w:fldCharType="separate"/>
        </w:r>
        <w:r w:rsidR="00AD1A5A">
          <w:rPr>
            <w:noProof/>
            <w:webHidden/>
          </w:rPr>
          <w:t>23</w:t>
        </w:r>
        <w:r w:rsidR="00AD1A5A">
          <w:rPr>
            <w:noProof/>
            <w:webHidden/>
          </w:rPr>
          <w:fldChar w:fldCharType="end"/>
        </w:r>
      </w:hyperlink>
    </w:p>
    <w:p w14:paraId="4F8CF732" w14:textId="23AEF831" w:rsidR="00AD1A5A" w:rsidRDefault="00000000">
      <w:pPr>
        <w:pStyle w:val="TOC2"/>
        <w:tabs>
          <w:tab w:val="left" w:pos="1770"/>
          <w:tab w:val="right" w:leader="dot" w:pos="9016"/>
        </w:tabs>
        <w:rPr>
          <w:rFonts w:eastAsiaTheme="minorEastAsia"/>
          <w:noProof/>
          <w:lang w:eastAsia="nl-NL"/>
        </w:rPr>
      </w:pPr>
      <w:hyperlink w:anchor="_Toc162000892" w:history="1">
        <w:r w:rsidR="00AD1A5A" w:rsidRPr="000A585F">
          <w:rPr>
            <w:rStyle w:val="Hyperlink"/>
            <w:noProof/>
          </w:rPr>
          <w:t>Opdracht 2.17.</w:t>
        </w:r>
        <w:r w:rsidR="00AD1A5A">
          <w:rPr>
            <w:rFonts w:eastAsiaTheme="minorEastAsia"/>
            <w:noProof/>
            <w:lang w:eastAsia="nl-NL"/>
          </w:rPr>
          <w:tab/>
        </w:r>
        <w:r w:rsidR="00AD1A5A" w:rsidRPr="000A585F">
          <w:rPr>
            <w:rStyle w:val="Hyperlink"/>
            <w:noProof/>
          </w:rPr>
          <w:t>Practicum: spectrometer maken</w:t>
        </w:r>
        <w:r w:rsidR="00AD1A5A">
          <w:rPr>
            <w:noProof/>
            <w:webHidden/>
          </w:rPr>
          <w:tab/>
        </w:r>
        <w:r w:rsidR="00AD1A5A">
          <w:rPr>
            <w:noProof/>
            <w:webHidden/>
          </w:rPr>
          <w:fldChar w:fldCharType="begin"/>
        </w:r>
        <w:r w:rsidR="00AD1A5A">
          <w:rPr>
            <w:noProof/>
            <w:webHidden/>
          </w:rPr>
          <w:instrText xml:space="preserve"> PAGEREF _Toc162000892 \h </w:instrText>
        </w:r>
        <w:r w:rsidR="00AD1A5A">
          <w:rPr>
            <w:noProof/>
            <w:webHidden/>
          </w:rPr>
        </w:r>
        <w:r w:rsidR="00AD1A5A">
          <w:rPr>
            <w:noProof/>
            <w:webHidden/>
          </w:rPr>
          <w:fldChar w:fldCharType="separate"/>
        </w:r>
        <w:r w:rsidR="00AD1A5A">
          <w:rPr>
            <w:noProof/>
            <w:webHidden/>
          </w:rPr>
          <w:t>23</w:t>
        </w:r>
        <w:r w:rsidR="00AD1A5A">
          <w:rPr>
            <w:noProof/>
            <w:webHidden/>
          </w:rPr>
          <w:fldChar w:fldCharType="end"/>
        </w:r>
      </w:hyperlink>
    </w:p>
    <w:p w14:paraId="6DF41B78" w14:textId="09B03D38" w:rsidR="00AD1A5A" w:rsidRDefault="00000000">
      <w:pPr>
        <w:pStyle w:val="TOC2"/>
        <w:tabs>
          <w:tab w:val="left" w:pos="1768"/>
          <w:tab w:val="right" w:leader="dot" w:pos="9016"/>
        </w:tabs>
        <w:rPr>
          <w:rFonts w:eastAsiaTheme="minorEastAsia"/>
          <w:noProof/>
          <w:lang w:eastAsia="nl-NL"/>
        </w:rPr>
      </w:pPr>
      <w:hyperlink w:anchor="_Toc162000893" w:history="1">
        <w:r w:rsidR="00AD1A5A" w:rsidRPr="000A585F">
          <w:rPr>
            <w:rStyle w:val="Hyperlink"/>
            <w:noProof/>
          </w:rPr>
          <w:t>Opdracht 2.18.</w:t>
        </w:r>
        <w:r w:rsidR="00AD1A5A">
          <w:rPr>
            <w:rFonts w:eastAsiaTheme="minorEastAsia"/>
            <w:noProof/>
            <w:lang w:eastAsia="nl-NL"/>
          </w:rPr>
          <w:tab/>
        </w:r>
        <w:r w:rsidR="00AD1A5A" w:rsidRPr="000A585F">
          <w:rPr>
            <w:rStyle w:val="Hyperlink"/>
            <w:noProof/>
          </w:rPr>
          <w:t>Oogimplantaat</w:t>
        </w:r>
        <w:r w:rsidR="00AD1A5A">
          <w:rPr>
            <w:noProof/>
            <w:webHidden/>
          </w:rPr>
          <w:tab/>
        </w:r>
        <w:r w:rsidR="00AD1A5A">
          <w:rPr>
            <w:noProof/>
            <w:webHidden/>
          </w:rPr>
          <w:fldChar w:fldCharType="begin"/>
        </w:r>
        <w:r w:rsidR="00AD1A5A">
          <w:rPr>
            <w:noProof/>
            <w:webHidden/>
          </w:rPr>
          <w:instrText xml:space="preserve"> PAGEREF _Toc162000893 \h </w:instrText>
        </w:r>
        <w:r w:rsidR="00AD1A5A">
          <w:rPr>
            <w:noProof/>
            <w:webHidden/>
          </w:rPr>
        </w:r>
        <w:r w:rsidR="00AD1A5A">
          <w:rPr>
            <w:noProof/>
            <w:webHidden/>
          </w:rPr>
          <w:fldChar w:fldCharType="separate"/>
        </w:r>
        <w:r w:rsidR="00AD1A5A">
          <w:rPr>
            <w:noProof/>
            <w:webHidden/>
          </w:rPr>
          <w:t>24</w:t>
        </w:r>
        <w:r w:rsidR="00AD1A5A">
          <w:rPr>
            <w:noProof/>
            <w:webHidden/>
          </w:rPr>
          <w:fldChar w:fldCharType="end"/>
        </w:r>
      </w:hyperlink>
    </w:p>
    <w:p w14:paraId="48CEB06C" w14:textId="28653BB1" w:rsidR="00AD1A5A" w:rsidRDefault="00000000">
      <w:pPr>
        <w:pStyle w:val="TOC1"/>
        <w:tabs>
          <w:tab w:val="right" w:leader="dot" w:pos="9016"/>
        </w:tabs>
        <w:rPr>
          <w:rFonts w:eastAsiaTheme="minorEastAsia"/>
          <w:noProof/>
          <w:lang w:eastAsia="nl-NL"/>
        </w:rPr>
      </w:pPr>
      <w:hyperlink w:anchor="_Toc162000894" w:history="1">
        <w:r w:rsidR="00AD1A5A" w:rsidRPr="000A585F">
          <w:rPr>
            <w:rStyle w:val="Hyperlink"/>
            <w:noProof/>
          </w:rPr>
          <w:t>Hoofdstuk 3: Fluorescentie en microscopie</w:t>
        </w:r>
        <w:r w:rsidR="00AD1A5A">
          <w:rPr>
            <w:noProof/>
            <w:webHidden/>
          </w:rPr>
          <w:tab/>
        </w:r>
        <w:r w:rsidR="00AD1A5A">
          <w:rPr>
            <w:noProof/>
            <w:webHidden/>
          </w:rPr>
          <w:fldChar w:fldCharType="begin"/>
        </w:r>
        <w:r w:rsidR="00AD1A5A">
          <w:rPr>
            <w:noProof/>
            <w:webHidden/>
          </w:rPr>
          <w:instrText xml:space="preserve"> PAGEREF _Toc162000894 \h </w:instrText>
        </w:r>
        <w:r w:rsidR="00AD1A5A">
          <w:rPr>
            <w:noProof/>
            <w:webHidden/>
          </w:rPr>
        </w:r>
        <w:r w:rsidR="00AD1A5A">
          <w:rPr>
            <w:noProof/>
            <w:webHidden/>
          </w:rPr>
          <w:fldChar w:fldCharType="separate"/>
        </w:r>
        <w:r w:rsidR="00AD1A5A">
          <w:rPr>
            <w:noProof/>
            <w:webHidden/>
          </w:rPr>
          <w:t>27</w:t>
        </w:r>
        <w:r w:rsidR="00AD1A5A">
          <w:rPr>
            <w:noProof/>
            <w:webHidden/>
          </w:rPr>
          <w:fldChar w:fldCharType="end"/>
        </w:r>
      </w:hyperlink>
    </w:p>
    <w:p w14:paraId="3C52F361" w14:textId="0ABD0EB2" w:rsidR="00AD1A5A" w:rsidRDefault="00000000">
      <w:pPr>
        <w:pStyle w:val="TOC2"/>
        <w:tabs>
          <w:tab w:val="left" w:pos="1760"/>
          <w:tab w:val="right" w:leader="dot" w:pos="9016"/>
        </w:tabs>
        <w:rPr>
          <w:rFonts w:eastAsiaTheme="minorEastAsia"/>
          <w:noProof/>
          <w:lang w:eastAsia="nl-NL"/>
        </w:rPr>
      </w:pPr>
      <w:hyperlink w:anchor="_Toc162000895" w:history="1">
        <w:r w:rsidR="00AD1A5A" w:rsidRPr="000A585F">
          <w:rPr>
            <w:rStyle w:val="Hyperlink"/>
            <w:noProof/>
          </w:rPr>
          <w:t>Opdracht 3.1.</w:t>
        </w:r>
        <w:r w:rsidR="00AD1A5A">
          <w:rPr>
            <w:rFonts w:eastAsiaTheme="minorEastAsia"/>
            <w:noProof/>
            <w:lang w:eastAsia="nl-NL"/>
          </w:rPr>
          <w:tab/>
        </w:r>
        <w:r w:rsidR="00AD1A5A" w:rsidRPr="000A585F">
          <w:rPr>
            <w:rStyle w:val="Hyperlink"/>
            <w:noProof/>
          </w:rPr>
          <w:t>Practicum: olijfolie</w:t>
        </w:r>
        <w:r w:rsidR="00AD1A5A">
          <w:rPr>
            <w:noProof/>
            <w:webHidden/>
          </w:rPr>
          <w:tab/>
        </w:r>
        <w:r w:rsidR="00AD1A5A">
          <w:rPr>
            <w:noProof/>
            <w:webHidden/>
          </w:rPr>
          <w:fldChar w:fldCharType="begin"/>
        </w:r>
        <w:r w:rsidR="00AD1A5A">
          <w:rPr>
            <w:noProof/>
            <w:webHidden/>
          </w:rPr>
          <w:instrText xml:space="preserve"> PAGEREF _Toc162000895 \h </w:instrText>
        </w:r>
        <w:r w:rsidR="00AD1A5A">
          <w:rPr>
            <w:noProof/>
            <w:webHidden/>
          </w:rPr>
        </w:r>
        <w:r w:rsidR="00AD1A5A">
          <w:rPr>
            <w:noProof/>
            <w:webHidden/>
          </w:rPr>
          <w:fldChar w:fldCharType="separate"/>
        </w:r>
        <w:r w:rsidR="00AD1A5A">
          <w:rPr>
            <w:noProof/>
            <w:webHidden/>
          </w:rPr>
          <w:t>27</w:t>
        </w:r>
        <w:r w:rsidR="00AD1A5A">
          <w:rPr>
            <w:noProof/>
            <w:webHidden/>
          </w:rPr>
          <w:fldChar w:fldCharType="end"/>
        </w:r>
      </w:hyperlink>
    </w:p>
    <w:p w14:paraId="554FA967" w14:textId="627A92E5" w:rsidR="00AD1A5A" w:rsidRDefault="00000000">
      <w:pPr>
        <w:pStyle w:val="TOC2"/>
        <w:tabs>
          <w:tab w:val="left" w:pos="1760"/>
          <w:tab w:val="right" w:leader="dot" w:pos="9016"/>
        </w:tabs>
        <w:rPr>
          <w:rFonts w:eastAsiaTheme="minorEastAsia"/>
          <w:noProof/>
          <w:lang w:eastAsia="nl-NL"/>
        </w:rPr>
      </w:pPr>
      <w:hyperlink w:anchor="_Toc162000896" w:history="1">
        <w:r w:rsidR="00AD1A5A" w:rsidRPr="000A585F">
          <w:rPr>
            <w:rStyle w:val="Hyperlink"/>
            <w:noProof/>
          </w:rPr>
          <w:t>Opdracht 3.2.</w:t>
        </w:r>
        <w:r w:rsidR="00AD1A5A">
          <w:rPr>
            <w:rFonts w:eastAsiaTheme="minorEastAsia"/>
            <w:noProof/>
            <w:lang w:eastAsia="nl-NL"/>
          </w:rPr>
          <w:tab/>
        </w:r>
        <w:r w:rsidR="00AD1A5A" w:rsidRPr="000A585F">
          <w:rPr>
            <w:rStyle w:val="Hyperlink"/>
            <w:noProof/>
          </w:rPr>
          <w:t>Fluorescentie bij kikkers</w:t>
        </w:r>
        <w:r w:rsidR="00AD1A5A">
          <w:rPr>
            <w:noProof/>
            <w:webHidden/>
          </w:rPr>
          <w:tab/>
        </w:r>
        <w:r w:rsidR="00AD1A5A">
          <w:rPr>
            <w:noProof/>
            <w:webHidden/>
          </w:rPr>
          <w:fldChar w:fldCharType="begin"/>
        </w:r>
        <w:r w:rsidR="00AD1A5A">
          <w:rPr>
            <w:noProof/>
            <w:webHidden/>
          </w:rPr>
          <w:instrText xml:space="preserve"> PAGEREF _Toc162000896 \h </w:instrText>
        </w:r>
        <w:r w:rsidR="00AD1A5A">
          <w:rPr>
            <w:noProof/>
            <w:webHidden/>
          </w:rPr>
        </w:r>
        <w:r w:rsidR="00AD1A5A">
          <w:rPr>
            <w:noProof/>
            <w:webHidden/>
          </w:rPr>
          <w:fldChar w:fldCharType="separate"/>
        </w:r>
        <w:r w:rsidR="00AD1A5A">
          <w:rPr>
            <w:noProof/>
            <w:webHidden/>
          </w:rPr>
          <w:t>28</w:t>
        </w:r>
        <w:r w:rsidR="00AD1A5A">
          <w:rPr>
            <w:noProof/>
            <w:webHidden/>
          </w:rPr>
          <w:fldChar w:fldCharType="end"/>
        </w:r>
      </w:hyperlink>
    </w:p>
    <w:p w14:paraId="6C22B419" w14:textId="0E3AC1F4" w:rsidR="00AD1A5A" w:rsidRDefault="00000000">
      <w:pPr>
        <w:pStyle w:val="TOC2"/>
        <w:tabs>
          <w:tab w:val="left" w:pos="1760"/>
          <w:tab w:val="right" w:leader="dot" w:pos="9016"/>
        </w:tabs>
        <w:rPr>
          <w:rFonts w:eastAsiaTheme="minorEastAsia"/>
          <w:noProof/>
          <w:lang w:eastAsia="nl-NL"/>
        </w:rPr>
      </w:pPr>
      <w:hyperlink w:anchor="_Toc162000897" w:history="1">
        <w:r w:rsidR="00AD1A5A" w:rsidRPr="000A585F">
          <w:rPr>
            <w:rStyle w:val="Hyperlink"/>
            <w:noProof/>
          </w:rPr>
          <w:t>Opdracht 3.3.</w:t>
        </w:r>
        <w:r w:rsidR="00AD1A5A">
          <w:rPr>
            <w:rFonts w:eastAsiaTheme="minorEastAsia"/>
            <w:noProof/>
            <w:lang w:eastAsia="nl-NL"/>
          </w:rPr>
          <w:tab/>
        </w:r>
        <w:r w:rsidR="00AD1A5A" w:rsidRPr="000A585F">
          <w:rPr>
            <w:rStyle w:val="Hyperlink"/>
            <w:noProof/>
          </w:rPr>
          <w:t>Practicum: fluorescentie onderzoeken</w:t>
        </w:r>
        <w:r w:rsidR="00AD1A5A">
          <w:rPr>
            <w:noProof/>
            <w:webHidden/>
          </w:rPr>
          <w:tab/>
        </w:r>
        <w:r w:rsidR="00AD1A5A">
          <w:rPr>
            <w:noProof/>
            <w:webHidden/>
          </w:rPr>
          <w:fldChar w:fldCharType="begin"/>
        </w:r>
        <w:r w:rsidR="00AD1A5A">
          <w:rPr>
            <w:noProof/>
            <w:webHidden/>
          </w:rPr>
          <w:instrText xml:space="preserve"> PAGEREF _Toc162000897 \h </w:instrText>
        </w:r>
        <w:r w:rsidR="00AD1A5A">
          <w:rPr>
            <w:noProof/>
            <w:webHidden/>
          </w:rPr>
        </w:r>
        <w:r w:rsidR="00AD1A5A">
          <w:rPr>
            <w:noProof/>
            <w:webHidden/>
          </w:rPr>
          <w:fldChar w:fldCharType="separate"/>
        </w:r>
        <w:r w:rsidR="00AD1A5A">
          <w:rPr>
            <w:noProof/>
            <w:webHidden/>
          </w:rPr>
          <w:t>28</w:t>
        </w:r>
        <w:r w:rsidR="00AD1A5A">
          <w:rPr>
            <w:noProof/>
            <w:webHidden/>
          </w:rPr>
          <w:fldChar w:fldCharType="end"/>
        </w:r>
      </w:hyperlink>
    </w:p>
    <w:p w14:paraId="0A642191" w14:textId="2BD9CF60" w:rsidR="00AD1A5A" w:rsidRDefault="00000000">
      <w:pPr>
        <w:pStyle w:val="TOC2"/>
        <w:tabs>
          <w:tab w:val="left" w:pos="1760"/>
          <w:tab w:val="right" w:leader="dot" w:pos="9016"/>
        </w:tabs>
        <w:rPr>
          <w:rFonts w:eastAsiaTheme="minorEastAsia"/>
          <w:noProof/>
          <w:lang w:eastAsia="nl-NL"/>
        </w:rPr>
      </w:pPr>
      <w:hyperlink w:anchor="_Toc162000898" w:history="1">
        <w:r w:rsidR="00AD1A5A" w:rsidRPr="000A585F">
          <w:rPr>
            <w:rStyle w:val="Hyperlink"/>
            <w:noProof/>
          </w:rPr>
          <w:t>Opdracht 3.4.</w:t>
        </w:r>
        <w:r w:rsidR="00AD1A5A">
          <w:rPr>
            <w:rFonts w:eastAsiaTheme="minorEastAsia"/>
            <w:noProof/>
            <w:lang w:eastAsia="nl-NL"/>
          </w:rPr>
          <w:tab/>
        </w:r>
        <w:r w:rsidR="00AD1A5A" w:rsidRPr="000A585F">
          <w:rPr>
            <w:rStyle w:val="Hyperlink"/>
            <w:noProof/>
          </w:rPr>
          <w:t>Werking witte led</w:t>
        </w:r>
        <w:r w:rsidR="00AD1A5A">
          <w:rPr>
            <w:noProof/>
            <w:webHidden/>
          </w:rPr>
          <w:tab/>
        </w:r>
        <w:r w:rsidR="00AD1A5A">
          <w:rPr>
            <w:noProof/>
            <w:webHidden/>
          </w:rPr>
          <w:fldChar w:fldCharType="begin"/>
        </w:r>
        <w:r w:rsidR="00AD1A5A">
          <w:rPr>
            <w:noProof/>
            <w:webHidden/>
          </w:rPr>
          <w:instrText xml:space="preserve"> PAGEREF _Toc162000898 \h </w:instrText>
        </w:r>
        <w:r w:rsidR="00AD1A5A">
          <w:rPr>
            <w:noProof/>
            <w:webHidden/>
          </w:rPr>
        </w:r>
        <w:r w:rsidR="00AD1A5A">
          <w:rPr>
            <w:noProof/>
            <w:webHidden/>
          </w:rPr>
          <w:fldChar w:fldCharType="separate"/>
        </w:r>
        <w:r w:rsidR="00AD1A5A">
          <w:rPr>
            <w:noProof/>
            <w:webHidden/>
          </w:rPr>
          <w:t>29</w:t>
        </w:r>
        <w:r w:rsidR="00AD1A5A">
          <w:rPr>
            <w:noProof/>
            <w:webHidden/>
          </w:rPr>
          <w:fldChar w:fldCharType="end"/>
        </w:r>
      </w:hyperlink>
    </w:p>
    <w:p w14:paraId="3E685C2B" w14:textId="22B3AC9F" w:rsidR="00AD1A5A" w:rsidRDefault="00000000">
      <w:pPr>
        <w:pStyle w:val="TOC1"/>
        <w:tabs>
          <w:tab w:val="right" w:leader="dot" w:pos="9016"/>
        </w:tabs>
        <w:rPr>
          <w:rFonts w:eastAsiaTheme="minorEastAsia"/>
          <w:noProof/>
          <w:lang w:eastAsia="nl-NL"/>
        </w:rPr>
      </w:pPr>
      <w:hyperlink w:anchor="_Toc162000899" w:history="1">
        <w:r w:rsidR="00AD1A5A" w:rsidRPr="000A585F">
          <w:rPr>
            <w:rStyle w:val="Hyperlink"/>
            <w:noProof/>
          </w:rPr>
          <w:t>Hoofdstuk 4: Magnetisme en spin</w:t>
        </w:r>
        <w:r w:rsidR="00AD1A5A">
          <w:rPr>
            <w:noProof/>
            <w:webHidden/>
          </w:rPr>
          <w:tab/>
        </w:r>
        <w:r w:rsidR="00AD1A5A">
          <w:rPr>
            <w:noProof/>
            <w:webHidden/>
          </w:rPr>
          <w:fldChar w:fldCharType="begin"/>
        </w:r>
        <w:r w:rsidR="00AD1A5A">
          <w:rPr>
            <w:noProof/>
            <w:webHidden/>
          </w:rPr>
          <w:instrText xml:space="preserve"> PAGEREF _Toc162000899 \h </w:instrText>
        </w:r>
        <w:r w:rsidR="00AD1A5A">
          <w:rPr>
            <w:noProof/>
            <w:webHidden/>
          </w:rPr>
        </w:r>
        <w:r w:rsidR="00AD1A5A">
          <w:rPr>
            <w:noProof/>
            <w:webHidden/>
          </w:rPr>
          <w:fldChar w:fldCharType="separate"/>
        </w:r>
        <w:r w:rsidR="00AD1A5A">
          <w:rPr>
            <w:noProof/>
            <w:webHidden/>
          </w:rPr>
          <w:t>31</w:t>
        </w:r>
        <w:r w:rsidR="00AD1A5A">
          <w:rPr>
            <w:noProof/>
            <w:webHidden/>
          </w:rPr>
          <w:fldChar w:fldCharType="end"/>
        </w:r>
      </w:hyperlink>
    </w:p>
    <w:p w14:paraId="44A4A2B4" w14:textId="04057222" w:rsidR="00AD1A5A" w:rsidRDefault="00000000">
      <w:pPr>
        <w:pStyle w:val="TOC2"/>
        <w:tabs>
          <w:tab w:val="left" w:pos="1760"/>
          <w:tab w:val="right" w:leader="dot" w:pos="9016"/>
        </w:tabs>
        <w:rPr>
          <w:rFonts w:eastAsiaTheme="minorEastAsia"/>
          <w:noProof/>
          <w:lang w:eastAsia="nl-NL"/>
        </w:rPr>
      </w:pPr>
      <w:hyperlink w:anchor="_Toc162000900" w:history="1">
        <w:r w:rsidR="00AD1A5A" w:rsidRPr="000A585F">
          <w:rPr>
            <w:rStyle w:val="Hyperlink"/>
            <w:noProof/>
          </w:rPr>
          <w:t>Opdracht 4.1.</w:t>
        </w:r>
        <w:r w:rsidR="00AD1A5A">
          <w:rPr>
            <w:rFonts w:eastAsiaTheme="minorEastAsia"/>
            <w:noProof/>
            <w:lang w:eastAsia="nl-NL"/>
          </w:rPr>
          <w:tab/>
        </w:r>
        <w:r w:rsidR="00AD1A5A" w:rsidRPr="000A585F">
          <w:rPr>
            <w:rStyle w:val="Hyperlink"/>
            <w:noProof/>
          </w:rPr>
          <w:t>Practicum: eigenschappen van (elektro)magneten</w:t>
        </w:r>
        <w:r w:rsidR="00AD1A5A">
          <w:rPr>
            <w:noProof/>
            <w:webHidden/>
          </w:rPr>
          <w:tab/>
        </w:r>
        <w:r w:rsidR="00AD1A5A">
          <w:rPr>
            <w:noProof/>
            <w:webHidden/>
          </w:rPr>
          <w:fldChar w:fldCharType="begin"/>
        </w:r>
        <w:r w:rsidR="00AD1A5A">
          <w:rPr>
            <w:noProof/>
            <w:webHidden/>
          </w:rPr>
          <w:instrText xml:space="preserve"> PAGEREF _Toc162000900 \h </w:instrText>
        </w:r>
        <w:r w:rsidR="00AD1A5A">
          <w:rPr>
            <w:noProof/>
            <w:webHidden/>
          </w:rPr>
        </w:r>
        <w:r w:rsidR="00AD1A5A">
          <w:rPr>
            <w:noProof/>
            <w:webHidden/>
          </w:rPr>
          <w:fldChar w:fldCharType="separate"/>
        </w:r>
        <w:r w:rsidR="00AD1A5A">
          <w:rPr>
            <w:noProof/>
            <w:webHidden/>
          </w:rPr>
          <w:t>31</w:t>
        </w:r>
        <w:r w:rsidR="00AD1A5A">
          <w:rPr>
            <w:noProof/>
            <w:webHidden/>
          </w:rPr>
          <w:fldChar w:fldCharType="end"/>
        </w:r>
      </w:hyperlink>
    </w:p>
    <w:p w14:paraId="7B02BF5C" w14:textId="4109ADFD" w:rsidR="00AD1A5A" w:rsidRDefault="00000000">
      <w:pPr>
        <w:pStyle w:val="TOC2"/>
        <w:tabs>
          <w:tab w:val="left" w:pos="1760"/>
          <w:tab w:val="right" w:leader="dot" w:pos="9016"/>
        </w:tabs>
        <w:rPr>
          <w:rFonts w:eastAsiaTheme="minorEastAsia"/>
          <w:noProof/>
          <w:lang w:eastAsia="nl-NL"/>
        </w:rPr>
      </w:pPr>
      <w:hyperlink w:anchor="_Toc162000901" w:history="1">
        <w:r w:rsidR="00AD1A5A" w:rsidRPr="000A585F">
          <w:rPr>
            <w:rStyle w:val="Hyperlink"/>
            <w:noProof/>
          </w:rPr>
          <w:t>Opdracht 4.2.</w:t>
        </w:r>
        <w:r w:rsidR="00AD1A5A">
          <w:rPr>
            <w:rFonts w:eastAsiaTheme="minorEastAsia"/>
            <w:noProof/>
            <w:lang w:eastAsia="nl-NL"/>
          </w:rPr>
          <w:tab/>
        </w:r>
        <w:r w:rsidR="00AD1A5A" w:rsidRPr="000A585F">
          <w:rPr>
            <w:rStyle w:val="Hyperlink"/>
            <w:noProof/>
          </w:rPr>
          <w:t>Bewijs voor elektronspin</w:t>
        </w:r>
        <w:r w:rsidR="00AD1A5A">
          <w:rPr>
            <w:noProof/>
            <w:webHidden/>
          </w:rPr>
          <w:tab/>
        </w:r>
        <w:r w:rsidR="00AD1A5A">
          <w:rPr>
            <w:noProof/>
            <w:webHidden/>
          </w:rPr>
          <w:fldChar w:fldCharType="begin"/>
        </w:r>
        <w:r w:rsidR="00AD1A5A">
          <w:rPr>
            <w:noProof/>
            <w:webHidden/>
          </w:rPr>
          <w:instrText xml:space="preserve"> PAGEREF _Toc162000901 \h </w:instrText>
        </w:r>
        <w:r w:rsidR="00AD1A5A">
          <w:rPr>
            <w:noProof/>
            <w:webHidden/>
          </w:rPr>
        </w:r>
        <w:r w:rsidR="00AD1A5A">
          <w:rPr>
            <w:noProof/>
            <w:webHidden/>
          </w:rPr>
          <w:fldChar w:fldCharType="separate"/>
        </w:r>
        <w:r w:rsidR="00AD1A5A">
          <w:rPr>
            <w:noProof/>
            <w:webHidden/>
          </w:rPr>
          <w:t>32</w:t>
        </w:r>
        <w:r w:rsidR="00AD1A5A">
          <w:rPr>
            <w:noProof/>
            <w:webHidden/>
          </w:rPr>
          <w:fldChar w:fldCharType="end"/>
        </w:r>
      </w:hyperlink>
    </w:p>
    <w:p w14:paraId="337422CF" w14:textId="5AB55AF0" w:rsidR="00AD1A5A" w:rsidRDefault="00000000">
      <w:pPr>
        <w:pStyle w:val="TOC1"/>
        <w:tabs>
          <w:tab w:val="right" w:leader="dot" w:pos="9016"/>
        </w:tabs>
        <w:rPr>
          <w:rFonts w:eastAsiaTheme="minorEastAsia"/>
          <w:noProof/>
          <w:lang w:eastAsia="nl-NL"/>
        </w:rPr>
      </w:pPr>
      <w:hyperlink w:anchor="_Toc162000902" w:history="1">
        <w:r w:rsidR="00AD1A5A" w:rsidRPr="000A585F">
          <w:rPr>
            <w:rStyle w:val="Hyperlink"/>
            <w:noProof/>
          </w:rPr>
          <w:t>Hoofdstuk 5: Beeldvorming met NV centers</w:t>
        </w:r>
        <w:r w:rsidR="00AD1A5A">
          <w:rPr>
            <w:noProof/>
            <w:webHidden/>
          </w:rPr>
          <w:tab/>
        </w:r>
        <w:r w:rsidR="00AD1A5A">
          <w:rPr>
            <w:noProof/>
            <w:webHidden/>
          </w:rPr>
          <w:fldChar w:fldCharType="begin"/>
        </w:r>
        <w:r w:rsidR="00AD1A5A">
          <w:rPr>
            <w:noProof/>
            <w:webHidden/>
          </w:rPr>
          <w:instrText xml:space="preserve"> PAGEREF _Toc162000902 \h </w:instrText>
        </w:r>
        <w:r w:rsidR="00AD1A5A">
          <w:rPr>
            <w:noProof/>
            <w:webHidden/>
          </w:rPr>
        </w:r>
        <w:r w:rsidR="00AD1A5A">
          <w:rPr>
            <w:noProof/>
            <w:webHidden/>
          </w:rPr>
          <w:fldChar w:fldCharType="separate"/>
        </w:r>
        <w:r w:rsidR="00AD1A5A">
          <w:rPr>
            <w:noProof/>
            <w:webHidden/>
          </w:rPr>
          <w:t>35</w:t>
        </w:r>
        <w:r w:rsidR="00AD1A5A">
          <w:rPr>
            <w:noProof/>
            <w:webHidden/>
          </w:rPr>
          <w:fldChar w:fldCharType="end"/>
        </w:r>
      </w:hyperlink>
    </w:p>
    <w:p w14:paraId="779406FD" w14:textId="096838BE" w:rsidR="0009308F" w:rsidRPr="00377A3C" w:rsidRDefault="008D02B1" w:rsidP="0009308F">
      <w:pPr>
        <w:rPr>
          <w:lang w:val="en-GB"/>
        </w:rPr>
      </w:pPr>
      <w:r>
        <w:rPr>
          <w:lang w:val="en-GB"/>
        </w:rPr>
        <w:fldChar w:fldCharType="end"/>
      </w:r>
    </w:p>
    <w:sectPr w:rsidR="0009308F" w:rsidRPr="00377A3C">
      <w:headerReference w:type="default" r:id="rId95"/>
      <w:footerReference w:type="default" r:id="rId9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Lodewijk Koopman" w:date="2023-08-10T08:57:00Z" w:initials="LK">
    <w:p w14:paraId="704AEB19" w14:textId="77777777" w:rsidR="00E43AEC" w:rsidRDefault="00E43AEC" w:rsidP="00E43AEC">
      <w:pPr>
        <w:pStyle w:val="CommentText"/>
      </w:pPr>
      <w:r>
        <w:rPr>
          <w:rStyle w:val="CommentReference"/>
        </w:rPr>
        <w:annotationRef/>
      </w:r>
      <w:r>
        <w:t>Hier nog een startopdracht van maken. Mede n.a.v. feedback Suzanne Calabretta:</w:t>
      </w:r>
    </w:p>
    <w:p w14:paraId="052A118D" w14:textId="77777777" w:rsidR="00E43AEC" w:rsidRDefault="00E43AEC" w:rsidP="00E43AEC">
      <w:pPr>
        <w:pStyle w:val="CommentText"/>
      </w:pPr>
      <w:r>
        <w:rPr>
          <w:i/>
          <w:iCs/>
        </w:rPr>
        <w:t xml:space="preserve">In hoofdstuk 1 zou mijns inziens moeten worden uitgelegd </w:t>
      </w:r>
    </w:p>
    <w:p w14:paraId="39EFFE41" w14:textId="77777777" w:rsidR="00E43AEC" w:rsidRDefault="00E43AEC" w:rsidP="00E43AEC">
      <w:pPr>
        <w:pStyle w:val="CommentText"/>
      </w:pPr>
      <w:r>
        <w:rPr>
          <w:i/>
          <w:iCs/>
        </w:rPr>
        <w:t>a) wat NV centers zijn</w:t>
      </w:r>
    </w:p>
    <w:p w14:paraId="46F9C7A6" w14:textId="77777777" w:rsidR="00E43AEC" w:rsidRDefault="00E43AEC" w:rsidP="00E43AEC">
      <w:pPr>
        <w:pStyle w:val="CommentText"/>
      </w:pPr>
      <w:r>
        <w:rPr>
          <w:i/>
          <w:iCs/>
        </w:rPr>
        <w:t>b) hoe biomimetisch onderzoek en quantum technologie relevant zijn voor onderzoek aan/ begrip van de NV centers. Vervolgens kan kort worden aangestipt wat quantum sensoren zijn, welke kwantum sensoren een rol spelen en wat kwantum biomimetisch onderzoek behelst.</w:t>
      </w:r>
    </w:p>
    <w:p w14:paraId="776D0271" w14:textId="77777777" w:rsidR="00E43AEC" w:rsidRDefault="00E43AEC" w:rsidP="00E43AEC">
      <w:pPr>
        <w:pStyle w:val="CommentText"/>
      </w:pPr>
      <w:r>
        <w:rPr>
          <w:i/>
          <w:iCs/>
        </w:rPr>
        <w:t>Nu wordt erin Hoofdstuk 1 begonnen met voorbeelden (die niets te maken hebben met kwantum) van biomimetische technologie en is er een korte (erg oppervlakkige) definitie van kwantum fysica (1.6)  met kwantum sensor toepassing, het is niet duidelijk waarom deze onderwerpen behandeld worden en wat het hoofd thema is van de module.</w:t>
      </w:r>
    </w:p>
    <w:p w14:paraId="2C03B2C5" w14:textId="77777777" w:rsidR="00E43AEC" w:rsidRDefault="00E43AEC" w:rsidP="00E43AEC">
      <w:pPr>
        <w:pStyle w:val="CommentText"/>
      </w:pPr>
    </w:p>
    <w:p w14:paraId="24EE0403" w14:textId="77777777" w:rsidR="00E43AEC" w:rsidRDefault="00E43AEC" w:rsidP="00E43AEC">
      <w:pPr>
        <w:pStyle w:val="CommentText"/>
      </w:pPr>
      <w:r>
        <w:t>Hier onder wat aantekeningen.</w:t>
      </w:r>
    </w:p>
    <w:p w14:paraId="5A1CB5C3" w14:textId="77777777" w:rsidR="00E43AEC" w:rsidRDefault="00E43AEC" w:rsidP="00E43AEC">
      <w:pPr>
        <w:pStyle w:val="CommentText"/>
      </w:pPr>
    </w:p>
    <w:p w14:paraId="1A75EF68" w14:textId="77777777" w:rsidR="00E43AEC" w:rsidRDefault="00E43AEC" w:rsidP="00E43AEC">
      <w:pPr>
        <w:pStyle w:val="CommentText"/>
      </w:pPr>
      <w:r>
        <w:t>Elevator pitch (achtig). Dit in aangepaste vorm is misschien iets voor de inleiding op de NLT-module.</w:t>
      </w:r>
    </w:p>
    <w:p w14:paraId="396E1C08" w14:textId="77777777" w:rsidR="00E43AEC" w:rsidRDefault="00E43AEC" w:rsidP="00E43AEC">
      <w:pPr>
        <w:pStyle w:val="CommentText"/>
      </w:pPr>
    </w:p>
    <w:p w14:paraId="50364209" w14:textId="77777777" w:rsidR="00E43AEC" w:rsidRDefault="00E43AEC" w:rsidP="00E43AEC">
      <w:pPr>
        <w:pStyle w:val="CommentText"/>
      </w:pPr>
      <w:r>
        <w:t>We leren van de natuur voor onze technische toepassingen. Veel moderne technieken/toepassingen zijn afhankelijk van kennis van interactie tussen licht en materie op atomaire en moleculaire schaal. De natuurkunde daarvan is de quantummechanica.</w:t>
      </w:r>
    </w:p>
    <w:p w14:paraId="4C903906" w14:textId="77777777" w:rsidR="00E43AEC" w:rsidRDefault="00E43AEC" w:rsidP="00E43AEC">
      <w:pPr>
        <w:pStyle w:val="CommentText"/>
      </w:pPr>
    </w:p>
    <w:p w14:paraId="53E86848" w14:textId="77777777" w:rsidR="00E43AEC" w:rsidRDefault="00E43AEC" w:rsidP="00E43AEC">
      <w:pPr>
        <w:pStyle w:val="CommentText"/>
      </w:pPr>
      <w:r>
        <w:t>In deze NLT module laat je je inspireren door de natuur voor gebruik in technologische toepassingen. Gaandeweg leer je zo ook hoe de natuur op atomaire schaal werkt.</w:t>
      </w:r>
    </w:p>
  </w:comment>
  <w:comment w:id="6" w:author="Lodewijk Koopman" w:date="2023-08-10T10:59:00Z" w:initials="LK">
    <w:p w14:paraId="39CD5574" w14:textId="413112AF" w:rsidR="002C20FC" w:rsidRPr="002C20FC" w:rsidRDefault="002C20FC">
      <w:pPr>
        <w:pStyle w:val="CommentText"/>
      </w:pPr>
      <w:r>
        <w:rPr>
          <w:rStyle w:val="CommentReference"/>
        </w:rPr>
        <w:annotationRef/>
      </w:r>
      <w:r>
        <w:t>Om de “we” vorm weg te werken en omdat er anders een vraag staat die niet voor de leerling bedoeld is.</w:t>
      </w:r>
    </w:p>
  </w:comment>
  <w:comment w:id="8" w:author="Lodewijk Koopman" w:date="2023-08-10T11:05:00Z" w:initials="LK">
    <w:p w14:paraId="4973B93E" w14:textId="0C47FFEC" w:rsidR="00406430" w:rsidRPr="00406430" w:rsidRDefault="00406430">
      <w:pPr>
        <w:pStyle w:val="CommentText"/>
      </w:pPr>
      <w:r>
        <w:rPr>
          <w:rStyle w:val="CommentReference"/>
        </w:rPr>
        <w:annotationRef/>
      </w:r>
      <w:r>
        <w:t>Als je dat bedoelt.</w:t>
      </w:r>
    </w:p>
  </w:comment>
  <w:comment w:id="10" w:author="Lodewijk Koopman" w:date="2023-08-10T11:22:00Z" w:initials="LK">
    <w:p w14:paraId="0023B706" w14:textId="77777777" w:rsidR="00C1435D" w:rsidRPr="009A59A1" w:rsidRDefault="00C1435D" w:rsidP="00C1435D">
      <w:pPr>
        <w:pStyle w:val="CommentText"/>
      </w:pPr>
      <w:r>
        <w:rPr>
          <w:rStyle w:val="CommentReference"/>
        </w:rPr>
        <w:annotationRef/>
      </w:r>
      <w:r>
        <w:t>Uiteindelijk moeten we de opdrachten denk ik een andere achtergrondkleur geven, zodat duidelijk is waar de tekst weer verder gaat.</w:t>
      </w:r>
    </w:p>
  </w:comment>
  <w:comment w:id="11" w:author="Rutger Ockhorst" w:date="2023-08-10T16:16:00Z" w:initials="RO">
    <w:p w14:paraId="7531224A" w14:textId="77777777" w:rsidR="00C1435D" w:rsidRDefault="00C1435D" w:rsidP="00C1435D">
      <w:pPr>
        <w:pStyle w:val="CommentText"/>
      </w:pPr>
      <w:r>
        <w:rPr>
          <w:rStyle w:val="CommentReference"/>
        </w:rPr>
        <w:annotationRef/>
      </w:r>
      <w:r>
        <w:t>Eens. Aan het eind een vormgever (TA van IO of zo?) aan de slag zetten.</w:t>
      </w:r>
    </w:p>
  </w:comment>
  <w:comment w:id="12" w:author="Lodewijk Koopman" w:date="2024-02-16T11:11:00Z" w:initials="LK">
    <w:p w14:paraId="78FD6B2A" w14:textId="77777777" w:rsidR="00C1435D" w:rsidRDefault="00C1435D" w:rsidP="00C1435D">
      <w:pPr>
        <w:pStyle w:val="CommentText"/>
      </w:pPr>
      <w:r>
        <w:rPr>
          <w:rStyle w:val="CommentReference"/>
        </w:rPr>
        <w:annotationRef/>
      </w:r>
      <w:r>
        <w:t>Alternatief: laat drie leerlingen elk één andere bron vinden.</w:t>
      </w:r>
    </w:p>
  </w:comment>
  <w:comment w:id="15" w:author="Lodewijk Koopman" w:date="2023-10-06T11:22:00Z" w:initials="LK">
    <w:p w14:paraId="37BB3BA7" w14:textId="77777777" w:rsidR="00C1435D" w:rsidRDefault="00C1435D" w:rsidP="00C1435D">
      <w:pPr>
        <w:pStyle w:val="CommentText"/>
      </w:pPr>
      <w:r>
        <w:rPr>
          <w:rStyle w:val="CommentReference"/>
        </w:rPr>
        <w:annotationRef/>
      </w:r>
      <w:r>
        <w:t xml:space="preserve">Bron: </w:t>
      </w:r>
      <w:hyperlink r:id="rId1" w:history="1">
        <w:r w:rsidRPr="008F6A98">
          <w:rPr>
            <w:rStyle w:val="Hyperlink"/>
          </w:rPr>
          <w:t>https://pxhere.com/en/photo/671271</w:t>
        </w:r>
      </w:hyperlink>
    </w:p>
    <w:p w14:paraId="24EC3AAE" w14:textId="77777777" w:rsidR="00C1435D" w:rsidRDefault="00C1435D" w:rsidP="00C1435D">
      <w:pPr>
        <w:pStyle w:val="CommentText"/>
      </w:pPr>
      <w:r>
        <w:t>CC0 1.0</w:t>
      </w:r>
    </w:p>
  </w:comment>
  <w:comment w:id="18" w:author="Lodewijk Koopman" w:date="2023-08-10T11:12:00Z" w:initials="LK">
    <w:p w14:paraId="54CFA78A" w14:textId="77777777" w:rsidR="00C1435D" w:rsidRPr="0088540A" w:rsidRDefault="00C1435D" w:rsidP="00C1435D">
      <w:pPr>
        <w:pStyle w:val="CommentText"/>
      </w:pPr>
      <w:r>
        <w:rPr>
          <w:rStyle w:val="CommentReference"/>
        </w:rPr>
        <w:annotationRef/>
      </w:r>
      <w:r>
        <w:t>Iets gerichtere vraag, maar ik ben nog niet tevreden. De vraag is: wat willen we dat leerlingen toelichten?</w:t>
      </w:r>
    </w:p>
  </w:comment>
  <w:comment w:id="20" w:author="Lodewijk Koopman" w:date="2023-08-18T08:13:00Z" w:initials="LK">
    <w:p w14:paraId="59D5696F" w14:textId="513B4822" w:rsidR="4C5B3FB6" w:rsidRDefault="4C5B3FB6">
      <w:pPr>
        <w:pStyle w:val="CommentText"/>
      </w:pPr>
      <w:r>
        <w:t>Ik denk dat het bruggetje meer is:</w:t>
      </w:r>
      <w:r>
        <w:rPr>
          <w:rStyle w:val="CommentReference"/>
        </w:rPr>
        <w:annotationRef/>
      </w:r>
    </w:p>
    <w:p w14:paraId="181AF489" w14:textId="0E0EBF8F" w:rsidR="4C5B3FB6" w:rsidRDefault="4C5B3FB6">
      <w:pPr>
        <w:pStyle w:val="CommentText"/>
      </w:pPr>
      <w:r>
        <w:t>We gaan biologische systemen op microscopische schaal gebruiken als inspiratie voor technologische toepassingen. Daarvoor is nieuwe natuurkunde nodig: de quantummechanica. Vliegen was alleen een voorbeeld voor biomimetica. Het voorbeeld van de kever en het water is een voorbeeld van een microsopische toepassing.</w:t>
      </w:r>
    </w:p>
  </w:comment>
  <w:comment w:id="21" w:author="Rutger Ockhorst" w:date="2023-08-09T23:15:00Z" w:initials="RO">
    <w:p w14:paraId="518D5C49" w14:textId="77777777" w:rsidR="00452E77" w:rsidRDefault="00452E77" w:rsidP="00AA139A">
      <w:pPr>
        <w:pStyle w:val="CommentText"/>
      </w:pPr>
      <w:r>
        <w:rPr>
          <w:rStyle w:val="CommentReference"/>
        </w:rPr>
        <w:annotationRef/>
      </w:r>
      <w:r w:rsidRPr="003E720D">
        <w:t>Dit is een mooie aanleiding om het begrippen kleur en interferentie van licht uit te diepen, eventueel in een apart hoofdstuk of in het hoofdstuk over microscopie. Misschien kunnen we het schild van zo'n kever onder de AFM leggen?</w:t>
      </w:r>
    </w:p>
  </w:comment>
  <w:comment w:id="22" w:author="Lodewijk Koopman" w:date="2023-08-10T11:21:00Z" w:initials="LK">
    <w:p w14:paraId="7A50A852" w14:textId="153B69CA" w:rsidR="0069605C" w:rsidRPr="0069605C" w:rsidRDefault="0069605C">
      <w:pPr>
        <w:pStyle w:val="CommentText"/>
      </w:pPr>
      <w:r>
        <w:rPr>
          <w:rStyle w:val="CommentReference"/>
        </w:rPr>
        <w:annotationRef/>
      </w:r>
      <w:r>
        <w:t>Ik vind de uitwerking van 7H hieronder nog niet zo duidelijk terug komen. Het gaat in de toepassing meer om de aantrekkingskracht en het blijven plakken van stuifmeel. In de uitwerking hier onder meer over het waarnemen van het elektrisch veld. Nog geen suggestie hoe het anders te doen…</w:t>
      </w:r>
    </w:p>
  </w:comment>
  <w:comment w:id="24" w:author="Lodewijk Koopman" w:date="2023-08-09T08:26:00Z" w:initials="LK">
    <w:p w14:paraId="1260A6D3" w14:textId="0F6BF37E" w:rsidR="709B9CBE" w:rsidRDefault="709B9CBE">
      <w:r>
        <w:t>Dit is een beetje een sprong.</w:t>
      </w:r>
      <w:r>
        <w:annotationRef/>
      </w:r>
    </w:p>
  </w:comment>
  <w:comment w:id="25" w:author="Rutger Ockhorst" w:date="2023-08-09T23:16:00Z" w:initials="RO">
    <w:p w14:paraId="14607607" w14:textId="77777777" w:rsidR="00F95293" w:rsidRDefault="00F95293" w:rsidP="00AA139A">
      <w:pPr>
        <w:pStyle w:val="CommentText"/>
      </w:pPr>
      <w:r>
        <w:rPr>
          <w:rStyle w:val="CommentReference"/>
        </w:rPr>
        <w:annotationRef/>
      </w:r>
      <w:r w:rsidRPr="003E720D">
        <w:t>Ja dat klopt. Komt omdat dit er later bij is geschreven. Ik doe een poging het wat te soepeler te maken.</w:t>
      </w:r>
    </w:p>
  </w:comment>
  <w:comment w:id="26" w:author="Lodewijk Koopman" w:date="2023-10-06T12:03:00Z" w:initials="LK">
    <w:p w14:paraId="135BF504" w14:textId="77777777" w:rsidR="00697A5A" w:rsidRDefault="00697A5A" w:rsidP="00697A5A">
      <w:pPr>
        <w:pStyle w:val="CommentText"/>
      </w:pPr>
      <w:r>
        <w:rPr>
          <w:rStyle w:val="CommentReference"/>
        </w:rPr>
        <w:annotationRef/>
      </w:r>
      <w:r>
        <w:t xml:space="preserve">Bron: </w:t>
      </w:r>
      <w:hyperlink r:id="rId2" w:history="1">
        <w:r w:rsidRPr="00B47B9E">
          <w:rPr>
            <w:rStyle w:val="Hyperlink"/>
          </w:rPr>
          <w:t>https://pxhere.com/en/photo/1360825</w:t>
        </w:r>
      </w:hyperlink>
    </w:p>
    <w:p w14:paraId="49D34610" w14:textId="77777777" w:rsidR="00697A5A" w:rsidRDefault="00697A5A" w:rsidP="00697A5A">
      <w:pPr>
        <w:pStyle w:val="CommentText"/>
      </w:pPr>
      <w:r>
        <w:t>CC0 1.0</w:t>
      </w:r>
    </w:p>
  </w:comment>
  <w:comment w:id="27" w:author="Lodewijk Koopman" w:date="2024-01-12T11:51:00Z" w:initials="LK">
    <w:p w14:paraId="04B4C58D" w14:textId="77777777" w:rsidR="00301FCC" w:rsidRDefault="00301FCC">
      <w:pPr>
        <w:pStyle w:val="CommentText"/>
      </w:pPr>
      <w:r>
        <w:rPr>
          <w:rStyle w:val="CommentReference"/>
        </w:rPr>
        <w:annotationRef/>
      </w:r>
      <w:r>
        <w:t>Het nieuwsartikel heeft het over een ionenbundel die de druppels eerst een elektrische lading geeft.</w:t>
      </w:r>
    </w:p>
  </w:comment>
  <w:comment w:id="31" w:author="Lodewijk Koopman" w:date="2023-08-09T08:29:00Z" w:initials="LK">
    <w:p w14:paraId="2CF9B239" w14:textId="77777777" w:rsidR="00E00C0C" w:rsidRDefault="00E00C0C" w:rsidP="00E00C0C">
      <w:r>
        <w:t>Mooi voorbeeld. Dit is wel biomimetica na de daad, want WiFi is toch niet geïnspireerd op communicatie tussen bijen?</w:t>
      </w:r>
      <w:r>
        <w:annotationRef/>
      </w:r>
    </w:p>
  </w:comment>
  <w:comment w:id="32" w:author="Rutger Ockhorst" w:date="2023-08-09T23:24:00Z" w:initials="RO">
    <w:p w14:paraId="02370E1A" w14:textId="77777777" w:rsidR="00E00C0C" w:rsidRDefault="00E00C0C" w:rsidP="00E00C0C">
      <w:pPr>
        <w:pStyle w:val="CommentText"/>
      </w:pPr>
      <w:r>
        <w:rPr>
          <w:rStyle w:val="CommentReference"/>
        </w:rPr>
        <w:annotationRef/>
      </w:r>
      <w:r w:rsidRPr="003E720D">
        <w:t xml:space="preserve">Er moet hier een kleine conclusie bijgeschreven worden over het opvangen van water. Het is en uitwerking van 7H uit opdracht 1.2. Zie filmpje </w:t>
      </w:r>
      <w:hyperlink r:id="rId3" w:history="1">
        <w:r w:rsidRPr="00725024">
          <w:rPr>
            <w:rStyle w:val="Hyperlink"/>
          </w:rPr>
          <w:t>https://youtu.be/2pU5Yksk-po</w:t>
        </w:r>
      </w:hyperlink>
      <w:r>
        <w:br/>
      </w:r>
      <w:r>
        <w:br/>
        <w:t>Wifi is inderdaad een parallel die je de leerling mee zou kunnen geven maar het is geen biomimetica.</w:t>
      </w:r>
    </w:p>
  </w:comment>
  <w:comment w:id="34" w:author="Lodewijk Koopman" w:date="2023-08-09T08:29:00Z" w:initials="LK">
    <w:p w14:paraId="3CBCC012" w14:textId="27EF662C" w:rsidR="709B9CBE" w:rsidRDefault="709B9CBE">
      <w:r>
        <w:t>Nog een definitie geven?</w:t>
      </w:r>
      <w:r>
        <w:annotationRef/>
      </w:r>
    </w:p>
  </w:comment>
  <w:comment w:id="35" w:author="Rutger Ockhorst" w:date="2023-08-09T23:30:00Z" w:initials="RO">
    <w:p w14:paraId="513C85FC" w14:textId="77777777" w:rsidR="00435C96" w:rsidRDefault="00435C96" w:rsidP="00AA139A">
      <w:pPr>
        <w:pStyle w:val="CommentText"/>
      </w:pPr>
      <w:r>
        <w:rPr>
          <w:rStyle w:val="CommentReference"/>
        </w:rPr>
        <w:annotationRef/>
      </w:r>
      <w:r w:rsidRPr="003E720D">
        <w:t>Ik vind sensor = kunstmatig zintuig een prima werkdefinitie. Als jij een betere / duidelijkere hebt hoor ik het graag ☺</w:t>
      </w:r>
      <w:r>
        <w:rPr>
          <w:lang w:val="en-GB"/>
        </w:rPr>
        <w:t>️</w:t>
      </w:r>
    </w:p>
  </w:comment>
  <w:comment w:id="36" w:author="Lodewijk Koopman" w:date="2023-08-10T11:27:00Z" w:initials="LK">
    <w:p w14:paraId="25677C83" w14:textId="7F3C5989" w:rsidR="00A07A33" w:rsidRPr="00A07A33" w:rsidRDefault="00A07A33">
      <w:pPr>
        <w:pStyle w:val="CommentText"/>
      </w:pPr>
      <w:r>
        <w:rPr>
          <w:rStyle w:val="CommentReference"/>
        </w:rPr>
        <w:annotationRef/>
      </w:r>
      <w:r>
        <w:t>Poging gedaan.</w:t>
      </w:r>
    </w:p>
  </w:comment>
  <w:comment w:id="37" w:author="Rutger Ockhorst" w:date="2023-08-10T16:19:00Z" w:initials="RO">
    <w:p w14:paraId="5F0247D6" w14:textId="77777777" w:rsidR="00140D83" w:rsidRDefault="00140D83" w:rsidP="00AA139A">
      <w:pPr>
        <w:pStyle w:val="CommentText"/>
      </w:pPr>
      <w:r>
        <w:rPr>
          <w:rStyle w:val="CommentReference"/>
        </w:rPr>
        <w:annotationRef/>
      </w:r>
      <w:r w:rsidRPr="009A59A1">
        <w:t>Dan zou ik zeggen: een sensor zet een grootheid om in een elektrisch signaal.</w:t>
      </w:r>
      <w:r w:rsidRPr="009A59A1">
        <w:br/>
      </w:r>
      <w:r w:rsidRPr="009A59A1">
        <w:br/>
        <w:t>Figuur 3 is een simulatie, niet de output van een sensor.</w:t>
      </w:r>
    </w:p>
  </w:comment>
  <w:comment w:id="41" w:author="Lodewijk Koopman" w:date="2023-10-06T12:36:00Z" w:initials="LK">
    <w:p w14:paraId="3FAAD93E" w14:textId="77777777" w:rsidR="00E00C0C" w:rsidRDefault="00E00C0C" w:rsidP="00E00C0C">
      <w:pPr>
        <w:pStyle w:val="CommentText"/>
      </w:pPr>
      <w:r>
        <w:rPr>
          <w:rStyle w:val="CommentReference"/>
        </w:rPr>
        <w:annotationRef/>
      </w:r>
      <w:r>
        <w:t>Maken en toevoegen in docentenmateriaal</w:t>
      </w:r>
    </w:p>
  </w:comment>
  <w:comment w:id="43" w:author="Lodewijk Koopman" w:date="2023-08-09T08:33:00Z" w:initials="LK">
    <w:p w14:paraId="502D1206" w14:textId="5598763D" w:rsidR="709B9CBE" w:rsidRDefault="709B9CBE">
      <w:r>
        <w:t>Eén woord in het NL</w:t>
      </w:r>
      <w:r>
        <w:annotationRef/>
      </w:r>
    </w:p>
  </w:comment>
  <w:comment w:id="44" w:author="Rutger Ockhorst" w:date="2023-08-09T23:31:00Z" w:initials="RO">
    <w:p w14:paraId="48CEC31A" w14:textId="77777777" w:rsidR="00E64B0D" w:rsidRDefault="00E64B0D" w:rsidP="00AA139A">
      <w:pPr>
        <w:pStyle w:val="CommentText"/>
      </w:pPr>
      <w:r>
        <w:rPr>
          <w:rStyle w:val="CommentReference"/>
        </w:rPr>
        <w:annotationRef/>
      </w:r>
      <w:r w:rsidRPr="003E720D">
        <w:t>Ja maar dat ziet er niet uit. Dan wordt het waarschijnlijk ook nog kwantummechanica...</w:t>
      </w:r>
    </w:p>
  </w:comment>
  <w:comment w:id="45" w:author="Lodewijk Koopman" w:date="2023-08-10T11:40:00Z" w:initials="LK">
    <w:p w14:paraId="04BBC521" w14:textId="41BA34CE" w:rsidR="009465E3" w:rsidRPr="009465E3" w:rsidRDefault="009465E3">
      <w:pPr>
        <w:pStyle w:val="CommentText"/>
      </w:pPr>
      <w:r>
        <w:rPr>
          <w:rStyle w:val="CommentReference"/>
        </w:rPr>
        <w:annotationRef/>
      </w:r>
      <w:r>
        <w:t>Ik zou het gewoon eigenwijs schrijven als: quantummechanica.</w:t>
      </w:r>
    </w:p>
  </w:comment>
  <w:comment w:id="54" w:author="Rutger Ockhorst" w:date="2023-08-23T11:05:00Z" w:initials="RO">
    <w:p w14:paraId="674A21A7" w14:textId="77777777" w:rsidR="002F098F" w:rsidRDefault="002F098F" w:rsidP="002F098F">
      <w:pPr>
        <w:pStyle w:val="CommentText"/>
      </w:pPr>
      <w:r>
        <w:rPr>
          <w:rStyle w:val="CommentReference"/>
        </w:rPr>
        <w:annotationRef/>
      </w:r>
      <w:r w:rsidRPr="00000208">
        <w:t>Er is vast een spannendere titel te bedenken</w:t>
      </w:r>
    </w:p>
  </w:comment>
  <w:comment w:id="55" w:author="Lodewijk Koopman" w:date="2023-10-30T08:19:00Z" w:initials="LK">
    <w:p w14:paraId="58AD0CDA" w14:textId="77777777" w:rsidR="008016FC" w:rsidRDefault="008016FC" w:rsidP="008016FC">
      <w:pPr>
        <w:pStyle w:val="CommentText"/>
      </w:pPr>
      <w:r>
        <w:rPr>
          <w:rStyle w:val="CommentReference"/>
        </w:rPr>
        <w:annotationRef/>
      </w:r>
      <w:r>
        <w:t>Dit (en het beeld en tekst eronder) zou de inleiding kunnen zijn van H2.</w:t>
      </w:r>
    </w:p>
  </w:comment>
  <w:comment w:id="56" w:author="Lodewijk Koopman" w:date="2023-08-09T08:35:00Z" w:initials="LK">
    <w:p w14:paraId="01D2DC05" w14:textId="77777777" w:rsidR="008016FC" w:rsidRDefault="008016FC" w:rsidP="008016FC">
      <w:r>
        <w:t>afmetingen erbij zetten?</w:t>
      </w:r>
      <w:r>
        <w:annotationRef/>
      </w:r>
      <w:r>
        <w:rPr>
          <w:rStyle w:val="CommentReference"/>
        </w:rPr>
        <w:annotationRef/>
      </w:r>
    </w:p>
  </w:comment>
  <w:comment w:id="57" w:author="Rutger Ockhorst" w:date="2023-08-09T23:32:00Z" w:initials="RO">
    <w:p w14:paraId="114F509C" w14:textId="77777777" w:rsidR="008016FC" w:rsidRDefault="008016FC" w:rsidP="008016FC">
      <w:pPr>
        <w:pStyle w:val="CommentText"/>
      </w:pPr>
      <w:r>
        <w:rPr>
          <w:rStyle w:val="CommentReference"/>
        </w:rPr>
        <w:annotationRef/>
      </w:r>
      <w:r w:rsidRPr="003E720D">
        <w:t>Goed idee, moet ik eens opzoeken</w:t>
      </w:r>
      <w:r>
        <w:rPr>
          <w:rStyle w:val="CommentReference"/>
        </w:rPr>
        <w:annotationRef/>
      </w:r>
    </w:p>
  </w:comment>
  <w:comment w:id="59" w:author="Lodewijk Koopman" w:date="2024-02-16T11:26:00Z" w:initials="LK">
    <w:p w14:paraId="639F7E84" w14:textId="77777777" w:rsidR="002537AF" w:rsidRDefault="002537AF" w:rsidP="002537AF">
      <w:pPr>
        <w:pStyle w:val="CommentText"/>
      </w:pPr>
      <w:r>
        <w:rPr>
          <w:rStyle w:val="CommentReference"/>
        </w:rPr>
        <w:annotationRef/>
      </w:r>
      <w:r>
        <w:t>Eventueel nog inzoomen op het zien van polarisatie door de bidsrinkhaankreeft en het bouwen van een camera om gepolariseerd licht te filmen:</w:t>
      </w:r>
    </w:p>
    <w:p w14:paraId="2F6D75F0" w14:textId="77777777" w:rsidR="002537AF" w:rsidRDefault="00000000" w:rsidP="002537AF">
      <w:pPr>
        <w:pStyle w:val="CommentText"/>
      </w:pPr>
      <w:hyperlink r:id="rId4" w:history="1">
        <w:r w:rsidR="002537AF" w:rsidRPr="00B40390">
          <w:rPr>
            <w:rStyle w:val="Hyperlink"/>
          </w:rPr>
          <w:t>https://www.youtube.com/watch?v=TdR3ZZ6sp80</w:t>
        </w:r>
      </w:hyperlink>
    </w:p>
  </w:comment>
  <w:comment w:id="61" w:author="Rutger Ockhorst" w:date="2023-08-21T20:17:00Z" w:initials="RO">
    <w:p w14:paraId="69CA5F9B" w14:textId="48BE41D2" w:rsidR="006B6008" w:rsidRDefault="006B6008" w:rsidP="006B6008">
      <w:pPr>
        <w:pStyle w:val="CommentText"/>
      </w:pPr>
      <w:r>
        <w:rPr>
          <w:rStyle w:val="CommentReference"/>
        </w:rPr>
        <w:annotationRef/>
      </w:r>
      <w:r w:rsidRPr="00000208">
        <w:t>Of: het elektromagnetisch spectrum?</w:t>
      </w:r>
    </w:p>
  </w:comment>
  <w:comment w:id="62" w:author="Rutger Ockhorst" w:date="2023-10-19T02:00:00Z" w:initials="RO">
    <w:p w14:paraId="64614EE8" w14:textId="77777777" w:rsidR="0047057F" w:rsidRDefault="0047057F" w:rsidP="0047057F">
      <w:pPr>
        <w:pStyle w:val="CommentText"/>
      </w:pPr>
      <w:r>
        <w:rPr>
          <w:rStyle w:val="CommentReference"/>
        </w:rPr>
        <w:annotationRef/>
      </w:r>
      <w:r>
        <w:rPr>
          <w:lang w:val="en-GB"/>
        </w:rPr>
        <w:t>Ik heb het plaatje gespiegeld tov origineel om de kleuren op volgorde van golflengte te zetten zoas gebruikelijk in de grafieken met respons kegeltjes / staafjes.</w:t>
      </w:r>
    </w:p>
    <w:p w14:paraId="041D0F53" w14:textId="77777777" w:rsidR="0047057F" w:rsidRDefault="0047057F" w:rsidP="0047057F">
      <w:pPr>
        <w:pStyle w:val="CommentText"/>
      </w:pPr>
    </w:p>
    <w:p w14:paraId="69E18BFC" w14:textId="77777777" w:rsidR="0047057F" w:rsidRDefault="0047057F" w:rsidP="0047057F">
      <w:pPr>
        <w:pStyle w:val="CommentText"/>
      </w:pPr>
      <w:r>
        <w:rPr>
          <w:lang w:val="en-GB"/>
        </w:rPr>
        <w:t>Nadeel is dan wel weer dat we doorgaans de kleuren van de regenboog opnoemen van rood -&gt; violet. Moeilijk om de juiste keuze te maken. Maakt het uit?</w:t>
      </w:r>
    </w:p>
  </w:comment>
  <w:comment w:id="63" w:author="Lodewijk Koopman" w:date="2023-12-06T16:39:00Z" w:initials="LK">
    <w:p w14:paraId="5F8ACB5E" w14:textId="77777777" w:rsidR="00C009A4" w:rsidRDefault="00C009A4" w:rsidP="00C009A4">
      <w:pPr>
        <w:pStyle w:val="CommentText"/>
      </w:pPr>
      <w:r>
        <w:rPr>
          <w:rStyle w:val="CommentReference"/>
        </w:rPr>
        <w:annotationRef/>
      </w:r>
      <w:r>
        <w:t>Dan is er geen werkblad nodig.</w:t>
      </w:r>
    </w:p>
  </w:comment>
  <w:comment w:id="67" w:author="Lodewijk Koopman" w:date="2024-01-26T12:11:00Z" w:initials="LK">
    <w:p w14:paraId="438CD120" w14:textId="77777777" w:rsidR="00627EFD" w:rsidRDefault="00627EFD" w:rsidP="00627EFD">
      <w:pPr>
        <w:pStyle w:val="CommentText"/>
      </w:pPr>
      <w:r>
        <w:rPr>
          <w:rStyle w:val="CommentReference"/>
        </w:rPr>
        <w:annotationRef/>
      </w:r>
      <w:r>
        <w:t>In deze sectie kunnen nog wat meer praktische opdrachten. Misschien is te bepalen hoe lichtgevoelig het oog is?</w:t>
      </w:r>
    </w:p>
  </w:comment>
  <w:comment w:id="68" w:author="Rutger Ockhorst" w:date="2024-02-02T14:38:00Z" w:initials="RO">
    <w:p w14:paraId="4A6F2C5D" w14:textId="77777777" w:rsidR="00AE0979" w:rsidRDefault="00AE0979" w:rsidP="00AE0979">
      <w:pPr>
        <w:pStyle w:val="CommentText"/>
      </w:pPr>
      <w:r>
        <w:rPr>
          <w:rStyle w:val="CommentReference"/>
        </w:rPr>
        <w:annotationRef/>
      </w:r>
      <w:r>
        <w:rPr>
          <w:lang w:val="en-GB"/>
        </w:rPr>
        <w:t>Integratietijd camera vs. kikker</w:t>
      </w:r>
    </w:p>
    <w:p w14:paraId="2605CE8B" w14:textId="77777777" w:rsidR="00AE0979" w:rsidRDefault="00AE0979" w:rsidP="00AE0979">
      <w:pPr>
        <w:pStyle w:val="CommentText"/>
      </w:pPr>
    </w:p>
    <w:p w14:paraId="52A16FFF" w14:textId="77777777" w:rsidR="00AE0979" w:rsidRDefault="00AE0979" w:rsidP="00AE0979">
      <w:pPr>
        <w:pStyle w:val="CommentText"/>
      </w:pPr>
      <w:r>
        <w:rPr>
          <w:lang w:val="en-GB"/>
        </w:rPr>
        <w:t>Wat leren lln. Over de biologie dat ze in een technische toepassing nodig hebben?</w:t>
      </w:r>
    </w:p>
  </w:comment>
  <w:comment w:id="69" w:author="Rutger Ockhorst" w:date="2024-02-02T14:24:00Z" w:initials="RO">
    <w:p w14:paraId="3CFB7C74" w14:textId="485F107D" w:rsidR="00B85B6E" w:rsidRDefault="00B85B6E" w:rsidP="00B85B6E">
      <w:pPr>
        <w:pStyle w:val="CommentText"/>
      </w:pPr>
      <w:r>
        <w:rPr>
          <w:rStyle w:val="CommentReference"/>
        </w:rPr>
        <w:annotationRef/>
      </w:r>
      <w:r>
        <w:rPr>
          <w:lang w:val="en-GB"/>
        </w:rPr>
        <w:t>Suggestie: korter door de bocht opschrijven. Verschillende kleuren onderscheiden bestaat uit meerdere stappen. Een van die stappen is licht en donker onderscheiden (en dat gaan we nu eerst doen)</w:t>
      </w:r>
    </w:p>
  </w:comment>
  <w:comment w:id="70" w:author="Lodewijk Koopman" w:date="2024-01-26T12:32:00Z" w:initials="LK">
    <w:p w14:paraId="48B6218C" w14:textId="70827C61" w:rsidR="00B05064" w:rsidRDefault="00B05064" w:rsidP="00B05064">
      <w:pPr>
        <w:pStyle w:val="CommentText"/>
      </w:pPr>
      <w:r>
        <w:rPr>
          <w:rStyle w:val="CommentReference"/>
        </w:rPr>
        <w:annotationRef/>
      </w:r>
      <w:r>
        <w:t>Inhoudelijk controleren</w:t>
      </w:r>
    </w:p>
  </w:comment>
  <w:comment w:id="71" w:author="Rutger Ockhorst" w:date="2024-02-02T14:26:00Z" w:initials="RO">
    <w:p w14:paraId="4DA687F5" w14:textId="77777777" w:rsidR="00FB1986" w:rsidRDefault="00FB1986" w:rsidP="00FB1986">
      <w:pPr>
        <w:pStyle w:val="CommentText"/>
      </w:pPr>
      <w:r>
        <w:rPr>
          <w:rStyle w:val="CommentReference"/>
        </w:rPr>
        <w:annotationRef/>
      </w:r>
      <w:r>
        <w:rPr>
          <w:lang w:val="en-GB"/>
        </w:rPr>
        <w:t>Zijn staafjes inherent gevoeliger dan kegeltjes of is het 't systeem dat er achter zit met 'dataverwerking'</w:t>
      </w:r>
    </w:p>
  </w:comment>
  <w:comment w:id="72" w:author="Rutger Ockhorst" w:date="2023-10-19T01:22:00Z" w:initials="RO">
    <w:p w14:paraId="1B14C209" w14:textId="2E759FFA" w:rsidR="002F098F" w:rsidRDefault="002F098F" w:rsidP="002F098F">
      <w:pPr>
        <w:pStyle w:val="CommentText"/>
      </w:pPr>
      <w:r>
        <w:rPr>
          <w:rStyle w:val="CommentReference"/>
        </w:rPr>
        <w:annotationRef/>
      </w:r>
      <w:r>
        <w:rPr>
          <w:lang w:val="en-GB"/>
        </w:rPr>
        <w:t>Vertaling nodig</w:t>
      </w:r>
    </w:p>
  </w:comment>
  <w:comment w:id="75" w:author="Lodewijk Koopman" w:date="2023-10-30T10:26:00Z" w:initials="LK">
    <w:p w14:paraId="0D179EBC" w14:textId="77777777" w:rsidR="009C36AD" w:rsidRDefault="009C36AD" w:rsidP="009C36AD">
      <w:pPr>
        <w:pStyle w:val="CommentText"/>
      </w:pPr>
      <w:r>
        <w:rPr>
          <w:rStyle w:val="CommentReference"/>
        </w:rPr>
        <w:annotationRef/>
      </w:r>
      <w:r>
        <w:t>Nog even de schaal weergeven in de afbeelding</w:t>
      </w:r>
    </w:p>
  </w:comment>
  <w:comment w:id="76" w:author="Rutger Ockhorst" w:date="2023-10-20T00:14:00Z" w:initials="RO">
    <w:p w14:paraId="0A02F904" w14:textId="77777777" w:rsidR="001D311A" w:rsidRDefault="001D311A" w:rsidP="001D311A">
      <w:pPr>
        <w:pStyle w:val="CommentText"/>
      </w:pPr>
      <w:r>
        <w:rPr>
          <w:rStyle w:val="CommentReference"/>
        </w:rPr>
        <w:annotationRef/>
      </w:r>
      <w:r>
        <w:rPr>
          <w:lang w:val="en-GB"/>
        </w:rPr>
        <w:t>Bijna niet te zien</w:t>
      </w:r>
    </w:p>
  </w:comment>
  <w:comment w:id="77" w:author="Lodewijk Koopman" w:date="2023-10-30T12:12:00Z" w:initials="LK">
    <w:p w14:paraId="2F17CB99" w14:textId="77777777" w:rsidR="001D311A" w:rsidRDefault="001D311A" w:rsidP="001D311A">
      <w:pPr>
        <w:pStyle w:val="CommentText"/>
      </w:pPr>
      <w:r>
        <w:rPr>
          <w:rStyle w:val="CommentReference"/>
        </w:rPr>
        <w:annotationRef/>
      </w:r>
      <w:r>
        <w:t>In figuur omcirkelen b.v.</w:t>
      </w:r>
    </w:p>
  </w:comment>
  <w:comment w:id="78" w:author="Lodewijk Koopman" w:date="2024-01-26T12:03:00Z" w:initials="LK">
    <w:p w14:paraId="444DAD64" w14:textId="77777777" w:rsidR="00926CBE" w:rsidRDefault="00926CBE" w:rsidP="00926CBE">
      <w:pPr>
        <w:pStyle w:val="CommentText"/>
      </w:pPr>
      <w:r>
        <w:rPr>
          <w:rStyle w:val="CommentReference"/>
        </w:rPr>
        <w:annotationRef/>
      </w:r>
      <w:r>
        <w:t>Figuur zelf maken</w:t>
      </w:r>
    </w:p>
  </w:comment>
  <w:comment w:id="79" w:author="Lodewijk Koopman" w:date="2024-01-12T16:49:00Z" w:initials="LK">
    <w:p w14:paraId="7301A2CD" w14:textId="77777777" w:rsidR="00926CBE" w:rsidRDefault="00926CBE" w:rsidP="00926CBE">
      <w:pPr>
        <w:pStyle w:val="CommentText"/>
      </w:pPr>
      <w:r>
        <w:rPr>
          <w:rStyle w:val="CommentReference"/>
        </w:rPr>
        <w:annotationRef/>
      </w:r>
      <w:r>
        <w:t>11- weglaten? Roept vragen op.</w:t>
      </w:r>
    </w:p>
  </w:comment>
  <w:comment w:id="81" w:author="Lodewijk Koopman" w:date="2023-10-30T10:03:00Z" w:initials="LK">
    <w:p w14:paraId="45E4F0B8" w14:textId="77777777" w:rsidR="009C36AD" w:rsidRDefault="009C36AD" w:rsidP="009C36AD">
      <w:pPr>
        <w:pStyle w:val="CommentText"/>
      </w:pPr>
      <w:r>
        <w:rPr>
          <w:rStyle w:val="CommentReference"/>
        </w:rPr>
        <w:annotationRef/>
      </w:r>
      <w:r>
        <w:t>Soms is er een verbinding met een H-atoom.</w:t>
      </w:r>
    </w:p>
  </w:comment>
  <w:comment w:id="84" w:author="Lodewijk Koopman" w:date="2024-01-26T12:13:00Z" w:initials="LK">
    <w:p w14:paraId="49B12DA0" w14:textId="77777777" w:rsidR="003C50EF" w:rsidRDefault="003C50EF" w:rsidP="003C50EF">
      <w:pPr>
        <w:pStyle w:val="CommentText"/>
      </w:pPr>
      <w:r>
        <w:rPr>
          <w:rStyle w:val="CommentReference"/>
        </w:rPr>
        <w:annotationRef/>
      </w:r>
      <w:r>
        <w:rPr>
          <w:lang w:val="en-GB"/>
        </w:rPr>
        <w:t>Oude opmerking Rutger:</w:t>
      </w:r>
    </w:p>
    <w:p w14:paraId="2D30392E" w14:textId="77777777" w:rsidR="003C50EF" w:rsidRDefault="003C50EF" w:rsidP="003C50EF">
      <w:pPr>
        <w:pStyle w:val="CommentText"/>
      </w:pPr>
    </w:p>
    <w:p w14:paraId="215E786A" w14:textId="77777777" w:rsidR="003C50EF" w:rsidRDefault="003C50EF" w:rsidP="003C50EF">
      <w:pPr>
        <w:pStyle w:val="CommentText"/>
      </w:pPr>
      <w:r>
        <w:rPr>
          <w:lang w:val="en-GB"/>
        </w:rPr>
        <w:t>ik zou toch ook graag nog iets doen met dit artikel: Frog eyes show prowess as quantum sensors https://pubs.aip.org /physicstoday/article/67/7/16/414771/Frog-eyes-show-prowess-as-quantum-sensors</w:t>
      </w:r>
    </w:p>
  </w:comment>
  <w:comment w:id="85" w:author="Rutger Ockhorst" w:date="2023-10-20T00:16:00Z" w:initials="RO">
    <w:p w14:paraId="144FA74A" w14:textId="77F8A1FC" w:rsidR="002F098F" w:rsidRDefault="002F098F" w:rsidP="002F098F">
      <w:pPr>
        <w:pStyle w:val="CommentText"/>
      </w:pPr>
      <w:r>
        <w:rPr>
          <w:rStyle w:val="CommentReference"/>
        </w:rPr>
        <w:annotationRef/>
      </w:r>
      <w:r>
        <w:rPr>
          <w:lang w:val="en-GB"/>
        </w:rPr>
        <w:t>Voor zo ver ik heb kunnen nagaan. Klopt dit?</w:t>
      </w:r>
    </w:p>
  </w:comment>
  <w:comment w:id="87" w:author="Lodewijk Koopman [2]" w:date="2023-08-25T13:51:00Z" w:initials="LK">
    <w:p w14:paraId="37D6C2A8" w14:textId="77777777" w:rsidR="009C01E7" w:rsidRDefault="009C01E7" w:rsidP="009C01E7">
      <w:pPr>
        <w:pStyle w:val="CommentText"/>
      </w:pPr>
      <w:r>
        <w:rPr>
          <w:rStyle w:val="CommentReference"/>
        </w:rPr>
        <w:annotationRef/>
      </w:r>
      <w:r>
        <w:t>Het is toch wat nauwkeuriger om te zeggen dat een gevoelig is voor vooral rood licht, etc.? Anders lijkt het of je rood ziet dankzij dat ene rode kegeltje. Maar je ziet rood doordat m.n. het rode kegeltje geactiveerd wordt.</w:t>
      </w:r>
    </w:p>
  </w:comment>
  <w:comment w:id="88" w:author="Rutger Ockhorst" w:date="2023-11-02T14:00:00Z" w:initials="RO">
    <w:p w14:paraId="44F665E5" w14:textId="77777777" w:rsidR="009C01E7" w:rsidRDefault="009C01E7" w:rsidP="009C01E7">
      <w:pPr>
        <w:pStyle w:val="CommentText"/>
      </w:pPr>
      <w:r>
        <w:rPr>
          <w:rStyle w:val="CommentReference"/>
        </w:rPr>
        <w:annotationRef/>
      </w:r>
      <w:r>
        <w:rPr>
          <w:lang w:val="en-GB"/>
        </w:rPr>
        <w:t>Prima, make it so</w:t>
      </w:r>
    </w:p>
  </w:comment>
  <w:comment w:id="86" w:author="Lodewijk Koopman" w:date="2023-12-06T17:01:00Z" w:initials="LK">
    <w:p w14:paraId="3BAFEB3E" w14:textId="77777777" w:rsidR="009C01E7" w:rsidRDefault="009C01E7" w:rsidP="009C01E7">
      <w:pPr>
        <w:pStyle w:val="CommentText"/>
      </w:pPr>
      <w:r>
        <w:rPr>
          <w:rStyle w:val="CommentReference"/>
        </w:rPr>
        <w:annotationRef/>
      </w:r>
      <w:r>
        <w:t>Aangepast; hier past nog een opgave bij hoe je dan kleur ziet en dat het te maken heeft met het samenspel van deze drie kegeltjes.</w:t>
      </w:r>
    </w:p>
  </w:comment>
  <w:comment w:id="89" w:author="Rutger Ockhorst" w:date="2024-02-02T14:40:00Z" w:initials="RO">
    <w:p w14:paraId="0AF5ADA3" w14:textId="77777777" w:rsidR="009E497C" w:rsidRDefault="009E497C" w:rsidP="009E497C">
      <w:pPr>
        <w:pStyle w:val="CommentText"/>
      </w:pPr>
      <w:r>
        <w:rPr>
          <w:rStyle w:val="CommentReference"/>
        </w:rPr>
        <w:annotationRef/>
      </w:r>
      <w:r>
        <w:rPr>
          <w:lang w:val="en-GB"/>
        </w:rPr>
        <w:t>Cyaan vlak toevoegen</w:t>
      </w:r>
    </w:p>
    <w:p w14:paraId="55FD5636" w14:textId="77777777" w:rsidR="009E497C" w:rsidRDefault="009E497C" w:rsidP="009E497C">
      <w:pPr>
        <w:pStyle w:val="CommentText"/>
      </w:pPr>
      <w:r>
        <w:rPr>
          <w:lang w:val="en-GB"/>
        </w:rPr>
        <w:t>(meester, wat is cyaan?)</w:t>
      </w:r>
    </w:p>
  </w:comment>
  <w:comment w:id="90" w:author="Lodewijk Koopman" w:date="2024-01-26T12:28:00Z" w:initials="LK">
    <w:p w14:paraId="0F0C76D2" w14:textId="0B9CAEF9" w:rsidR="00EF72AD" w:rsidRDefault="00EF72AD" w:rsidP="00EF72AD">
      <w:pPr>
        <w:pStyle w:val="CommentText"/>
      </w:pPr>
      <w:r>
        <w:rPr>
          <w:rStyle w:val="CommentReference"/>
        </w:rPr>
        <w:annotationRef/>
      </w:r>
      <w:r>
        <w:t>Bron?</w:t>
      </w:r>
    </w:p>
  </w:comment>
  <w:comment w:id="91" w:author="Rutger Ockhorst" w:date="2024-02-02T14:46:00Z" w:initials="RO">
    <w:p w14:paraId="6F15AC3D" w14:textId="77777777" w:rsidR="0011240F" w:rsidRDefault="004D5012" w:rsidP="0011240F">
      <w:pPr>
        <w:pStyle w:val="CommentText"/>
      </w:pPr>
      <w:r>
        <w:rPr>
          <w:rStyle w:val="CommentReference"/>
        </w:rPr>
        <w:annotationRef/>
      </w:r>
      <w:r w:rsidR="0011240F">
        <w:rPr>
          <w:lang w:val="en-GB"/>
        </w:rPr>
        <w:t>Rood Groen beperking (kleurenblind) komt door niet onderscheiden rood en groen. Oplossing: bril met (smal) band stop filter. [zie opdracht 2.9]</w:t>
      </w:r>
    </w:p>
  </w:comment>
  <w:comment w:id="94" w:author="Rutger Ockhorst" w:date="2023-08-16T15:44:00Z" w:initials="RO">
    <w:p w14:paraId="09D528C1" w14:textId="77777777" w:rsidR="002122B0" w:rsidRDefault="002122B0" w:rsidP="002122B0">
      <w:pPr>
        <w:pStyle w:val="CommentText"/>
      </w:pPr>
      <w:r>
        <w:rPr>
          <w:rStyle w:val="CommentReference"/>
        </w:rPr>
        <w:annotationRef/>
      </w:r>
      <w:r w:rsidRPr="00000208">
        <w:t>Kan ook een ander stukje tekst over de ogen van dit beestje worden, waar biomimicry in naar voren komt.</w:t>
      </w:r>
    </w:p>
  </w:comment>
  <w:comment w:id="98" w:author="Rutger Ockhorst" w:date="2023-10-25T23:24:00Z" w:initials="RO">
    <w:p w14:paraId="6ECFCFEE" w14:textId="567E2D11" w:rsidR="001E21BE" w:rsidRDefault="001E21BE" w:rsidP="001E21BE">
      <w:pPr>
        <w:pStyle w:val="CommentText"/>
      </w:pPr>
      <w:r>
        <w:rPr>
          <w:rStyle w:val="CommentReference"/>
        </w:rPr>
        <w:annotationRef/>
      </w:r>
      <w:r>
        <w:rPr>
          <w:lang w:val="en-GB"/>
        </w:rPr>
        <w:t>Zo'n soort plaatje versimpelen en rechtenvrij regelen</w:t>
      </w:r>
    </w:p>
  </w:comment>
  <w:comment w:id="101" w:author="Lodewijk Koopman" w:date="2024-01-26T15:40:00Z" w:initials="LK">
    <w:p w14:paraId="2FB6627F" w14:textId="77777777" w:rsidR="00167180" w:rsidRDefault="00167180" w:rsidP="00167180">
      <w:pPr>
        <w:pStyle w:val="CommentText"/>
      </w:pPr>
      <w:r>
        <w:rPr>
          <w:rStyle w:val="CommentReference"/>
        </w:rPr>
        <w:annotationRef/>
      </w:r>
      <w:r>
        <w:t xml:space="preserve">Nog niet getest. N.a.v. </w:t>
      </w:r>
      <w:hyperlink r:id="rId5" w:history="1">
        <w:r w:rsidRPr="00A2506D">
          <w:rPr>
            <w:rStyle w:val="Hyperlink"/>
          </w:rPr>
          <w:t>https://www.instagram.com/richardvandewege/reel/C2IPyfjNMqj/</w:t>
        </w:r>
      </w:hyperlink>
    </w:p>
  </w:comment>
  <w:comment w:id="104" w:author="Lodewijk Koopman" w:date="2024-02-02T13:35:00Z" w:initials="LK">
    <w:p w14:paraId="4191641D" w14:textId="77777777" w:rsidR="00167180" w:rsidRDefault="00167180" w:rsidP="00167180">
      <w:pPr>
        <w:pStyle w:val="CommentText"/>
      </w:pPr>
      <w:r>
        <w:rPr>
          <w:rStyle w:val="CommentReference"/>
        </w:rPr>
        <w:annotationRef/>
      </w:r>
      <w:r>
        <w:t>Eventueel toevoegen dat leerlingen nagaan dat de led alleen in de doorlaatrichting stroom geleidt en licht uitzendt.</w:t>
      </w:r>
    </w:p>
  </w:comment>
  <w:comment w:id="106" w:author="Rutger Ockhorst" w:date="2023-10-20T07:39:00Z" w:initials="RO">
    <w:p w14:paraId="01BA96CA" w14:textId="77777777" w:rsidR="00167180" w:rsidRDefault="00167180" w:rsidP="00167180">
      <w:pPr>
        <w:pStyle w:val="CommentText"/>
      </w:pPr>
      <w:r>
        <w:rPr>
          <w:rStyle w:val="CommentReference"/>
        </w:rPr>
        <w:annotationRef/>
      </w:r>
      <w:r>
        <w:rPr>
          <w:lang w:val="en-GB"/>
        </w:rPr>
        <w:t>Bij benadering, eigenlijk weerstand + LED, even onder tapijt vegen</w:t>
      </w:r>
    </w:p>
  </w:comment>
  <w:comment w:id="107" w:author="Rutger Ockhorst" w:date="2023-10-20T07:41:00Z" w:initials="RO">
    <w:p w14:paraId="6E376639" w14:textId="77777777" w:rsidR="00167180" w:rsidRDefault="00167180" w:rsidP="00167180">
      <w:pPr>
        <w:pStyle w:val="CommentText"/>
      </w:pPr>
      <w:r>
        <w:rPr>
          <w:rStyle w:val="CommentReference"/>
        </w:rPr>
        <w:annotationRef/>
      </w:r>
      <w:r>
        <w:rPr>
          <w:lang w:val="en-GB"/>
        </w:rPr>
        <w:t>komt een nieuwe versie van</w:t>
      </w:r>
    </w:p>
  </w:comment>
  <w:comment w:id="105" w:author="Rutger Ockhorst" w:date="2023-10-20T07:55:00Z" w:initials="RO">
    <w:p w14:paraId="5E59844E" w14:textId="77777777" w:rsidR="00167180" w:rsidRDefault="00167180" w:rsidP="00167180">
      <w:pPr>
        <w:pStyle w:val="CommentText"/>
      </w:pPr>
      <w:r>
        <w:rPr>
          <w:rStyle w:val="CommentReference"/>
        </w:rPr>
        <w:annotationRef/>
      </w:r>
      <w:r>
        <w:rPr>
          <w:lang w:val="en-GB"/>
        </w:rPr>
        <w:t>Misschien de les / paragraaf gewoon beginnen met deze proef? Straight to the point. Daarna via uitleg / opdrachten de waarnemingen koppelen aan fotonenergie etc.?</w:t>
      </w:r>
    </w:p>
  </w:comment>
  <w:comment w:id="108" w:author="Lodewijk Koopman" w:date="2024-04-19T09:49:00Z" w:initials="LK">
    <w:p w14:paraId="64F6A206" w14:textId="77777777" w:rsidR="007C20CA" w:rsidRDefault="007C20CA" w:rsidP="007C20CA">
      <w:pPr>
        <w:pStyle w:val="CommentText"/>
      </w:pPr>
      <w:r>
        <w:rPr>
          <w:rStyle w:val="CommentReference"/>
        </w:rPr>
        <w:annotationRef/>
      </w:r>
      <w:r>
        <w:t>Negatieve lading, elektron gaat tegen de stroom in. Nagaan hoe we dit helder presenteren.</w:t>
      </w:r>
    </w:p>
  </w:comment>
  <w:comment w:id="109" w:author="Lodewijk Koopman" w:date="2023-10-30T12:38:00Z" w:initials="LK">
    <w:p w14:paraId="1388A20E" w14:textId="2696D1BA" w:rsidR="00FB0A73" w:rsidRDefault="00FB0A73" w:rsidP="00AA139A">
      <w:pPr>
        <w:pStyle w:val="CommentText"/>
      </w:pPr>
      <w:r>
        <w:rPr>
          <w:rStyle w:val="CommentReference"/>
        </w:rPr>
        <w:annotationRef/>
      </w:r>
      <w:r>
        <w:t>Weer een nieuw model voor de LED. Is dit nodig? Met p-n junctie?</w:t>
      </w:r>
    </w:p>
  </w:comment>
  <w:comment w:id="110" w:author="Rutger Ockhorst" w:date="2023-11-02T14:03:00Z" w:initials="RO">
    <w:p w14:paraId="3F8FAF42" w14:textId="77777777" w:rsidR="00C867E0" w:rsidRDefault="00C867E0">
      <w:pPr>
        <w:pStyle w:val="CommentText"/>
      </w:pPr>
      <w:r>
        <w:rPr>
          <w:rStyle w:val="CommentReference"/>
        </w:rPr>
        <w:annotationRef/>
      </w:r>
      <w:r>
        <w:rPr>
          <w:lang w:val="en-GB"/>
        </w:rPr>
        <w:t>Plan is om het model steeds verder aan te kleden, of in verdieping of in H3. En om het 'elektrisch' model te koppelen aan een 'fysisch' model. Ergens in de hoofdtekst moet dat misschien even aangekondigd worden (dat het model van de LED langzaam wordt opgebouwd).</w:t>
      </w:r>
    </w:p>
  </w:comment>
  <w:comment w:id="111" w:author="Lodewijk Koopman" w:date="2024-06-07T15:40:00Z" w:initials="LK">
    <w:p w14:paraId="70610E42" w14:textId="77777777" w:rsidR="009047FA" w:rsidRDefault="009047FA" w:rsidP="009047FA">
      <w:pPr>
        <w:pStyle w:val="CommentText"/>
      </w:pPr>
      <w:r>
        <w:rPr>
          <w:rStyle w:val="CommentReference"/>
        </w:rPr>
        <w:annotationRef/>
      </w:r>
      <w:r>
        <w:t>Hier kan de PhET applet gebruikt worden voor halfgeleiders. Conceptueel kan het lastig zijn om het ruimtelijke beeld van de twee halfgeleiders gescheiden te zien van het energieniveauschema (waarin geen ruimtelijke informatie staat).</w:t>
      </w:r>
    </w:p>
  </w:comment>
  <w:comment w:id="112" w:author="Rutger Ockhorst" w:date="2023-10-20T08:23:00Z" w:initials="RO">
    <w:p w14:paraId="3C2DC210" w14:textId="785E99C9" w:rsidR="002F098F" w:rsidRDefault="002F098F" w:rsidP="002F098F">
      <w:pPr>
        <w:pStyle w:val="CommentText"/>
      </w:pPr>
      <w:r>
        <w:rPr>
          <w:rStyle w:val="CommentReference"/>
        </w:rPr>
        <w:annotationRef/>
      </w:r>
      <w:r>
        <w:rPr>
          <w:lang w:val="en-GB"/>
        </w:rPr>
        <w:t>Dit lijkt mij genoeg voor simpel model in hoofdtekst. Vertalen en wat aanpassen (foton toevoegen)</w:t>
      </w:r>
    </w:p>
  </w:comment>
  <w:comment w:id="113" w:author="Lodewijk Koopman" w:date="2023-10-30T12:40:00Z" w:initials="LK">
    <w:p w14:paraId="6B69386E" w14:textId="77777777" w:rsidR="0063255C" w:rsidRDefault="0063255C" w:rsidP="00AA139A">
      <w:pPr>
        <w:pStyle w:val="CommentText"/>
      </w:pPr>
      <w:r>
        <w:rPr>
          <w:rStyle w:val="CommentReference"/>
        </w:rPr>
        <w:annotationRef/>
      </w:r>
      <w:r>
        <w:t>Dit roept de vraag op waarom eenzelfde materiaal toch een verschillende kleur kan genereren.</w:t>
      </w:r>
    </w:p>
  </w:comment>
  <w:comment w:id="114" w:author="Rutger Ockhorst" w:date="2023-11-02T14:04:00Z" w:initials="RO">
    <w:p w14:paraId="4A6F9EBF" w14:textId="77777777" w:rsidR="00CD2A05" w:rsidRDefault="00CD2A05">
      <w:pPr>
        <w:pStyle w:val="CommentText"/>
      </w:pPr>
      <w:r>
        <w:rPr>
          <w:rStyle w:val="CommentReference"/>
        </w:rPr>
        <w:annotationRef/>
      </w:r>
      <w:r>
        <w:rPr>
          <w:lang w:val="en-GB"/>
        </w:rPr>
        <w:t>Terecht, laten we daar een vraag van maken! "Wat valt je op"...Dan kan weer in H3 dat verder worden toegelicht, zoals vd week besproken.</w:t>
      </w:r>
    </w:p>
  </w:comment>
  <w:comment w:id="116" w:author="Lodewijk Koopman" w:date="2024-02-02T12:07:00Z" w:initials="LK">
    <w:p w14:paraId="37253623" w14:textId="77777777" w:rsidR="000E0488" w:rsidRDefault="000E0488" w:rsidP="000E0488">
      <w:pPr>
        <w:pStyle w:val="CommentText"/>
      </w:pPr>
      <w:r>
        <w:rPr>
          <w:rStyle w:val="CommentReference"/>
        </w:rPr>
        <w:annotationRef/>
      </w:r>
      <w:r>
        <w:t>Was diode; nu led van gemaakt</w:t>
      </w:r>
    </w:p>
  </w:comment>
  <w:comment w:id="117" w:author="Rutger Ockhorst" w:date="2023-08-17T11:56:00Z" w:initials="RO">
    <w:p w14:paraId="299AB97B" w14:textId="77777777" w:rsidR="000E0488" w:rsidRDefault="000E0488" w:rsidP="000E0488">
      <w:pPr>
        <w:pStyle w:val="CommentText"/>
      </w:pPr>
      <w:r>
        <w:rPr>
          <w:rStyle w:val="CommentReference"/>
        </w:rPr>
        <w:annotationRef/>
      </w:r>
      <w:r>
        <w:t>Deze is van een IR LED. Vervangen door grafiek van germanium of silicium diode</w:t>
      </w:r>
    </w:p>
  </w:comment>
  <w:comment w:id="118" w:author="Rutger Ockhorst" w:date="2023-10-26T00:17:00Z" w:initials="RO">
    <w:p w14:paraId="75DE85E9" w14:textId="77777777" w:rsidR="002F098F" w:rsidRDefault="002F098F" w:rsidP="002F098F">
      <w:pPr>
        <w:pStyle w:val="CommentText"/>
      </w:pPr>
      <w:r>
        <w:rPr>
          <w:rStyle w:val="CommentReference"/>
        </w:rPr>
        <w:annotationRef/>
      </w:r>
      <w:r>
        <w:rPr>
          <w:lang w:val="en-GB"/>
        </w:rPr>
        <w:t>Is dit in een redeneeropdracht om te schrijven, dat de leerling er zelf achter komt? Ik heb het gevoel dat dit alleen lukt met heel veel sturen, dus dan maar gewoon vertellen? Of zie ik dat verkeerd?</w:t>
      </w:r>
    </w:p>
  </w:comment>
  <w:comment w:id="120" w:author="Lodewijk Koopman" w:date="2024-02-16T11:55:00Z" w:initials="LK">
    <w:p w14:paraId="53536358" w14:textId="77777777" w:rsidR="0097486B" w:rsidRDefault="0097486B" w:rsidP="0097486B">
      <w:pPr>
        <w:pStyle w:val="CommentText"/>
      </w:pPr>
      <w:r>
        <w:rPr>
          <w:rStyle w:val="CommentReference"/>
        </w:rPr>
        <w:annotationRef/>
      </w:r>
      <w:r>
        <w:t>Waar is er plek voor Single Quantum?</w:t>
      </w:r>
    </w:p>
  </w:comment>
  <w:comment w:id="121" w:author="Rutger Ockhorst" w:date="2023-10-20T07:08:00Z" w:initials="RO">
    <w:p w14:paraId="4EA6923D" w14:textId="0C59903B" w:rsidR="00146295" w:rsidRDefault="00146295" w:rsidP="00146295">
      <w:pPr>
        <w:pStyle w:val="CommentText"/>
      </w:pPr>
      <w:r>
        <w:rPr>
          <w:rStyle w:val="CommentReference"/>
        </w:rPr>
        <w:annotationRef/>
      </w:r>
      <w:r>
        <w:rPr>
          <w:lang w:val="en-GB"/>
        </w:rPr>
        <w:t>Het hele verhaal hier 'klopt' in eerste benadering en ik denk ook dat het belangrijk is iets over het 'gedrag' van een foton te zeggen. Ik weet niet of dit de manier is. De tekst is denk ik wat taal betreft prima te begrijpen maar komt het ook echt aan?</w:t>
      </w:r>
    </w:p>
  </w:comment>
  <w:comment w:id="125" w:author="Lodewijk Koopman [2]" w:date="2023-08-25T14:26:00Z" w:initials="LK">
    <w:p w14:paraId="05E11922" w14:textId="77777777" w:rsidR="00E433CC" w:rsidRDefault="00E433CC" w:rsidP="00E433CC">
      <w:pPr>
        <w:pStyle w:val="CommentText"/>
      </w:pPr>
      <w:r>
        <w:rPr>
          <w:rStyle w:val="CommentReference"/>
        </w:rPr>
        <w:annotationRef/>
      </w:r>
      <w:r>
        <w:t>We moeten onderscheid maken tussen verwerkingsvragen en de begripsvragen die de leerlingen helpen de tekst te lezen.</w:t>
      </w:r>
    </w:p>
  </w:comment>
  <w:comment w:id="127" w:author="Rutger Ockhorst" w:date="2023-10-27T00:00:00Z" w:initials="RO">
    <w:p w14:paraId="384CBE23" w14:textId="77777777" w:rsidR="002F098F" w:rsidRDefault="002F098F" w:rsidP="002F098F">
      <w:pPr>
        <w:pStyle w:val="CommentText"/>
      </w:pPr>
      <w:r>
        <w:rPr>
          <w:rStyle w:val="CommentReference"/>
        </w:rPr>
        <w:annotationRef/>
      </w:r>
      <w:r>
        <w:rPr>
          <w:lang w:val="en-GB"/>
        </w:rPr>
        <w:t>Moeten ze dat zelf ook nog even onderzoeken of is het genoeg om dit te geven?</w:t>
      </w:r>
    </w:p>
  </w:comment>
  <w:comment w:id="128" w:author="Lodewijk Koopman" w:date="2023-10-30T16:25:00Z" w:initials="LK">
    <w:p w14:paraId="15EC23E6" w14:textId="77777777" w:rsidR="00ED4EFD" w:rsidRDefault="00ED4EFD" w:rsidP="00ED4EFD">
      <w:pPr>
        <w:pStyle w:val="CommentText"/>
      </w:pPr>
      <w:r>
        <w:rPr>
          <w:rStyle w:val="CommentReference"/>
        </w:rPr>
        <w:annotationRef/>
      </w:r>
      <w:r>
        <w:t>Ik zou dat als opdracht in het practicum van H1 verwerken, zodat ze ook echt zien dat een led (diode) maar in één richting stroom geleidt.</w:t>
      </w:r>
    </w:p>
  </w:comment>
  <w:comment w:id="132" w:author="Lodewijk Koopman" w:date="2024-02-02T13:47:00Z" w:initials="LK">
    <w:p w14:paraId="4A16D9A4" w14:textId="77777777" w:rsidR="00ED68B1" w:rsidRDefault="00E433CC" w:rsidP="00ED68B1">
      <w:pPr>
        <w:pStyle w:val="CommentText"/>
      </w:pPr>
      <w:r>
        <w:rPr>
          <w:rStyle w:val="CommentReference"/>
        </w:rPr>
        <w:annotationRef/>
      </w:r>
      <w:r w:rsidR="00ED68B1">
        <w:t>Alternatief</w:t>
      </w:r>
    </w:p>
    <w:p w14:paraId="6A99E9DD" w14:textId="77777777" w:rsidR="00ED68B1" w:rsidRDefault="00ED68B1" w:rsidP="00ED68B1">
      <w:pPr>
        <w:pStyle w:val="CommentText"/>
      </w:pPr>
      <w:r>
        <w:t xml:space="preserve">Hacking STEM project van Microsoft waarbij een Arduino data verzameld die live wordt weergegeven in Excel: zie </w:t>
      </w:r>
      <w:hyperlink r:id="rId6" w:history="1">
        <w:r w:rsidRPr="00A53905">
          <w:rPr>
            <w:rStyle w:val="Hyperlink"/>
          </w:rPr>
          <w:t>https://www.youtube.com/watch?v=wKIH-7ePOAk</w:t>
        </w:r>
      </w:hyperlink>
    </w:p>
  </w:comment>
  <w:comment w:id="142" w:author="Rutger Ockhorst" w:date="2024-02-22T08:31:00Z" w:initials="RO">
    <w:p w14:paraId="105E3CE2" w14:textId="752BAA02" w:rsidR="000F4DB7" w:rsidRDefault="000F4DB7" w:rsidP="000F4DB7">
      <w:pPr>
        <w:pStyle w:val="CommentText"/>
      </w:pPr>
      <w:r>
        <w:rPr>
          <w:rStyle w:val="CommentReference"/>
        </w:rPr>
        <w:annotationRef/>
      </w:r>
      <w:r>
        <w:rPr>
          <w:lang w:val="en-GB"/>
        </w:rPr>
        <w:t>Toch nog eens nadenken of daar een betere beschrijving voor is. Het woord lijkt bijna infantiel maar ik denk dat een leerling er misschien toch geen beeld bij heeft (het onderzoeken waard? Al onderzocht?)</w:t>
      </w:r>
    </w:p>
  </w:comment>
  <w:comment w:id="143" w:author="Lodewijk Koopman" w:date="2024-06-14T14:37:00Z" w:initials="LK">
    <w:p w14:paraId="480C2CD5" w14:textId="77777777" w:rsidR="00853643" w:rsidRDefault="00853643" w:rsidP="00853643">
      <w:pPr>
        <w:pStyle w:val="CommentText"/>
      </w:pPr>
      <w:r>
        <w:rPr>
          <w:rStyle w:val="CommentReference"/>
        </w:rPr>
        <w:annotationRef/>
      </w:r>
      <w:r>
        <w:t>Polka-dot tree frog</w:t>
      </w:r>
    </w:p>
    <w:p w14:paraId="7024C0EE" w14:textId="77777777" w:rsidR="00853643" w:rsidRDefault="00853643" w:rsidP="00853643">
      <w:pPr>
        <w:pStyle w:val="CommentText"/>
      </w:pPr>
      <w:r>
        <w:t>Er is geen Nederlandse naam voor, ik gebruik daarom Zuid-Amerikaanse boomkikker.</w:t>
      </w:r>
    </w:p>
  </w:comment>
  <w:comment w:id="144" w:author="Lodewijk Koopman" w:date="2024-06-14T15:08:00Z" w:initials="LK">
    <w:p w14:paraId="1E2E1A85" w14:textId="77777777" w:rsidR="00875EDB" w:rsidRDefault="00875EDB" w:rsidP="00875EDB">
      <w:pPr>
        <w:pStyle w:val="CommentText"/>
      </w:pPr>
      <w:r>
        <w:rPr>
          <w:rStyle w:val="CommentReference"/>
        </w:rPr>
        <w:annotationRef/>
      </w:r>
      <w:r>
        <w:t>Beeld afkomstig uit:</w:t>
      </w:r>
    </w:p>
    <w:p w14:paraId="69BC2480" w14:textId="77777777" w:rsidR="00875EDB" w:rsidRDefault="00000000" w:rsidP="00875EDB">
      <w:pPr>
        <w:pStyle w:val="CommentText"/>
      </w:pPr>
      <w:hyperlink r:id="rId7" w:history="1">
        <w:r w:rsidR="00875EDB" w:rsidRPr="00D147EC">
          <w:rPr>
            <w:rStyle w:val="Hyperlink"/>
          </w:rPr>
          <w:t>https://www.pnas.org/doi/full/10.1073/pnas.1701053114</w:t>
        </w:r>
      </w:hyperlink>
    </w:p>
    <w:p w14:paraId="71D12793" w14:textId="77777777" w:rsidR="00875EDB" w:rsidRDefault="00875EDB" w:rsidP="00875EDB">
      <w:pPr>
        <w:pStyle w:val="CommentText"/>
      </w:pPr>
    </w:p>
    <w:p w14:paraId="286353E8" w14:textId="77777777" w:rsidR="00875EDB" w:rsidRDefault="00875EDB" w:rsidP="00875EDB">
      <w:pPr>
        <w:pStyle w:val="CommentText"/>
      </w:pPr>
      <w:r>
        <w:t>Rechten nog onduidelijk.</w:t>
      </w:r>
    </w:p>
  </w:comment>
  <w:comment w:id="145" w:author="Lodewijk Koopman" w:date="2024-06-14T15:09:00Z" w:initials="LK">
    <w:p w14:paraId="499532C4" w14:textId="77777777" w:rsidR="00875EDB" w:rsidRDefault="00875EDB" w:rsidP="00875EDB">
      <w:pPr>
        <w:pStyle w:val="CommentText"/>
      </w:pPr>
      <w:r>
        <w:rPr>
          <w:rStyle w:val="CommentReference"/>
        </w:rPr>
        <w:annotationRef/>
      </w:r>
      <w:r>
        <w:t>Kan dit zo? Ik heb het artikel vertaald, aangepast en ingekort.</w:t>
      </w:r>
    </w:p>
  </w:comment>
  <w:comment w:id="146" w:author="Lodewijk Koopman" w:date="2024-02-09T14:02:00Z" w:initials="LK">
    <w:p w14:paraId="0211C397" w14:textId="4BEEB728" w:rsidR="00A92DFA" w:rsidRDefault="00C551A3" w:rsidP="00A92DFA">
      <w:pPr>
        <w:pStyle w:val="CommentText"/>
      </w:pPr>
      <w:r>
        <w:rPr>
          <w:rStyle w:val="CommentReference"/>
        </w:rPr>
        <w:annotationRef/>
      </w:r>
      <w:r w:rsidR="00A92DFA">
        <w:t xml:space="preserve">Evt. uitwerken: </w:t>
      </w:r>
    </w:p>
    <w:p w14:paraId="7E89373E" w14:textId="77777777" w:rsidR="00A92DFA" w:rsidRDefault="00A92DFA" w:rsidP="00A92DFA">
      <w:pPr>
        <w:pStyle w:val="CommentText"/>
      </w:pPr>
      <w:r>
        <w:t>- kristalkwal is ook bioluminiscent</w:t>
      </w:r>
    </w:p>
    <w:p w14:paraId="71194FFC" w14:textId="77777777" w:rsidR="00A92DFA" w:rsidRDefault="00A92DFA" w:rsidP="00A92DFA">
      <w:pPr>
        <w:pStyle w:val="CommentText"/>
      </w:pPr>
      <w:r>
        <w:t>- in dat proces is GFP een fluorescerend onderdeel</w:t>
      </w:r>
    </w:p>
    <w:p w14:paraId="731E62AA" w14:textId="77777777" w:rsidR="00A92DFA" w:rsidRDefault="00A92DFA" w:rsidP="00A92DFA">
      <w:pPr>
        <w:pStyle w:val="CommentText"/>
      </w:pPr>
      <w:r>
        <w:t>- dat molecuul is nu ook genetisch te modificeren om de kleur aan te passen</w:t>
      </w:r>
    </w:p>
    <w:p w14:paraId="6FBC1827" w14:textId="77777777" w:rsidR="00A92DFA" w:rsidRDefault="00A92DFA" w:rsidP="00A92DFA">
      <w:pPr>
        <w:pStyle w:val="CommentText"/>
      </w:pPr>
      <w:r>
        <w:t>- en in te bouwen in organismen</w:t>
      </w:r>
    </w:p>
    <w:p w14:paraId="1DF78EE0" w14:textId="77777777" w:rsidR="00A92DFA" w:rsidRDefault="00A92DFA" w:rsidP="00A92DFA">
      <w:pPr>
        <w:pStyle w:val="CommentText"/>
      </w:pPr>
      <w:r>
        <w:t>- zo is met fluorescentiemicroscopie de chemische processen zichtbaar te maken</w:t>
      </w:r>
    </w:p>
    <w:p w14:paraId="3D30E0D8" w14:textId="77777777" w:rsidR="00A92DFA" w:rsidRDefault="00A92DFA" w:rsidP="00A92DFA">
      <w:pPr>
        <w:pStyle w:val="CommentText"/>
      </w:pPr>
    </w:p>
    <w:p w14:paraId="172EA486" w14:textId="77777777" w:rsidR="00A92DFA" w:rsidRDefault="00A92DFA" w:rsidP="00A92DFA">
      <w:pPr>
        <w:pStyle w:val="CommentText"/>
      </w:pPr>
      <w:r>
        <w:t>Aardig overzicht in:</w:t>
      </w:r>
    </w:p>
    <w:p w14:paraId="0F92D3D8" w14:textId="77777777" w:rsidR="00A92DFA" w:rsidRDefault="00000000" w:rsidP="00A92DFA">
      <w:pPr>
        <w:pStyle w:val="CommentText"/>
      </w:pPr>
      <w:hyperlink r:id="rId8" w:history="1">
        <w:r w:rsidR="00A92DFA" w:rsidRPr="004E25F4">
          <w:rPr>
            <w:rStyle w:val="Hyperlink"/>
          </w:rPr>
          <w:t>https://www.leica-microsystems.com/science-lab/life-science/fluorescent-proteins-from-the-beginnings-to-the-nobel-prize/</w:t>
        </w:r>
      </w:hyperlink>
    </w:p>
  </w:comment>
  <w:comment w:id="148" w:author="Lodewijk Koopman" w:date="2024-06-14T15:10:00Z" w:initials="LK">
    <w:p w14:paraId="47931AED" w14:textId="77777777" w:rsidR="00216802" w:rsidRDefault="005E0B6E" w:rsidP="00216802">
      <w:pPr>
        <w:pStyle w:val="CommentText"/>
      </w:pPr>
      <w:r>
        <w:rPr>
          <w:rStyle w:val="CommentReference"/>
        </w:rPr>
        <w:annotationRef/>
      </w:r>
      <w:r w:rsidR="00216802">
        <w:t>Op basis van Show de Fysica artikel/hoofdstuk… Nog verder uitwerken.</w:t>
      </w:r>
    </w:p>
  </w:comment>
  <w:comment w:id="150" w:author="Rutger Ockhorst" w:date="2024-02-22T08:36:00Z" w:initials="RO">
    <w:p w14:paraId="696F9E8C" w14:textId="5A14C11D" w:rsidR="00F525CD" w:rsidRDefault="00F525CD" w:rsidP="00F525CD">
      <w:pPr>
        <w:pStyle w:val="CommentText"/>
      </w:pPr>
      <w:r>
        <w:rPr>
          <w:rStyle w:val="CommentReference"/>
        </w:rPr>
        <w:annotationRef/>
      </w:r>
      <w:r>
        <w:rPr>
          <w:lang w:val="en-GB"/>
        </w:rPr>
        <w:t>Even scherp: weet de leerling al dat het foton dan verdwijnt en dat er niet een soort ‘restje’ foton overblijft?</w:t>
      </w:r>
    </w:p>
  </w:comment>
  <w:comment w:id="151" w:author="Rutger Ockhorst" w:date="2024-02-22T08:40:00Z" w:initials="RO">
    <w:p w14:paraId="4A7E290F" w14:textId="77777777" w:rsidR="005A392C" w:rsidRDefault="00933FCB" w:rsidP="005A392C">
      <w:pPr>
        <w:pStyle w:val="CommentText"/>
      </w:pPr>
      <w:r>
        <w:rPr>
          <w:rStyle w:val="CommentReference"/>
        </w:rPr>
        <w:annotationRef/>
      </w:r>
      <w:r w:rsidR="005A392C">
        <w:rPr>
          <w:lang w:val="en-GB"/>
        </w:rPr>
        <w:t>Is dat niet hetzelfde? Warmte = macro, trillingen = micro? Je zou kunnen overwegen om hier een illustratie bij te maken / geven waarmee je laat zien hoe een molecuul kan trillen. Extra stukje diepgang / mogelijke leerling vraag kan dan het begrip zijn dat waterstof niet kan fluoresceren. Veel andere stoffen overigens ook niet, maar dat heeft dan met de ligging van de energieniveaus te maken.</w:t>
      </w:r>
    </w:p>
    <w:p w14:paraId="64F9F1C6" w14:textId="77777777" w:rsidR="005A392C" w:rsidRDefault="005A392C" w:rsidP="005A392C">
      <w:pPr>
        <w:pStyle w:val="CommentText"/>
      </w:pPr>
    </w:p>
    <w:p w14:paraId="4920C0E8" w14:textId="77777777" w:rsidR="005A392C" w:rsidRDefault="005A392C" w:rsidP="005A392C">
      <w:pPr>
        <w:pStyle w:val="CommentText"/>
      </w:pPr>
      <w:r>
        <w:rPr>
          <w:lang w:val="en-GB"/>
        </w:rPr>
        <w:t>Toevoeging: er kan natuurlijk ook nog energie verloren gaan via het uitzenden van fotonen met een heeeeeeele laaaaaaange golflengte. Zie opmerking hieronder.</w:t>
      </w:r>
    </w:p>
  </w:comment>
  <w:comment w:id="152" w:author="Rutger Ockhorst" w:date="2024-02-22T08:43:00Z" w:initials="RO">
    <w:p w14:paraId="4D361B2C" w14:textId="6A20C33B" w:rsidR="00FA2693" w:rsidRDefault="00FA2693" w:rsidP="00FA2693">
      <w:pPr>
        <w:pStyle w:val="CommentText"/>
      </w:pPr>
      <w:r>
        <w:rPr>
          <w:rStyle w:val="CommentReference"/>
        </w:rPr>
        <w:annotationRef/>
      </w:r>
      <w:r>
        <w:rPr>
          <w:lang w:val="en-GB"/>
        </w:rPr>
        <w:t>In het energiediagram zie ik alleen de fotonenergie, niet de Q. Die Q kan dus trillingsenergie zijn maar kan ook bestaan uit allemaal fotonen met een hele lage energie? Ik weet niet of leerlingen zo kritisch zijn, tegelijkertijd, als ze dat niet zijn wil dat eigenlijk zeggen dat ze het diagram niet begrijpen.</w:t>
      </w:r>
    </w:p>
  </w:comment>
  <w:comment w:id="154" w:author="Rutger Ockhorst" w:date="2024-02-22T08:45:00Z" w:initials="RO">
    <w:p w14:paraId="627CCDE1" w14:textId="77777777" w:rsidR="00191E6A" w:rsidRDefault="00191E6A" w:rsidP="00191E6A">
      <w:pPr>
        <w:pStyle w:val="CommentText"/>
      </w:pPr>
      <w:r>
        <w:rPr>
          <w:rStyle w:val="CommentReference"/>
        </w:rPr>
        <w:annotationRef/>
      </w:r>
      <w:r>
        <w:rPr>
          <w:lang w:val="en-GB"/>
        </w:rPr>
        <w:t>In eV? Of in J?</w:t>
      </w:r>
    </w:p>
  </w:comment>
  <w:comment w:id="155" w:author="Lodewijk Koopman" w:date="2024-02-09T14:58:00Z" w:initials="LK">
    <w:p w14:paraId="68F30F85" w14:textId="77777777" w:rsidR="00191E6A" w:rsidRDefault="00191E6A" w:rsidP="00191E6A">
      <w:pPr>
        <w:pStyle w:val="CommentText"/>
      </w:pPr>
      <w:r>
        <w:rPr>
          <w:rStyle w:val="CommentReference"/>
        </w:rPr>
        <w:annotationRef/>
      </w:r>
      <w:r>
        <w:t>Voor fluorescentie moet je dus licht hebben met een korte golflengte. Die wordt geabsorbeerd en vervolgens wordt er licht uitgezonden met een langere golflengte. Het is niet altijd makkelijk om fluorescentie waar te nemen. Dat komt doordat:</w:t>
      </w:r>
    </w:p>
    <w:p w14:paraId="4FA758E7" w14:textId="77777777" w:rsidR="00191E6A" w:rsidRDefault="00191E6A" w:rsidP="00BA3D6C">
      <w:pPr>
        <w:pStyle w:val="CommentText"/>
        <w:numPr>
          <w:ilvl w:val="0"/>
          <w:numId w:val="25"/>
        </w:numPr>
      </w:pPr>
      <w:r>
        <w:t>Het signaal zwak is: er worden weinig fotonen uitgezonden als gevolg van fluorescentie;</w:t>
      </w:r>
    </w:p>
    <w:p w14:paraId="620A6BDC" w14:textId="77777777" w:rsidR="00191E6A" w:rsidRDefault="00191E6A" w:rsidP="00BA3D6C">
      <w:pPr>
        <w:pStyle w:val="CommentText"/>
        <w:numPr>
          <w:ilvl w:val="0"/>
          <w:numId w:val="25"/>
        </w:numPr>
      </w:pPr>
      <w:r>
        <w:t>Het invallende licht deels wordt gereflecteerd door de fluorescerende stof: b.v. de huid van het dier dat fluoresceert;</w:t>
      </w:r>
    </w:p>
    <w:p w14:paraId="44D8BDE0" w14:textId="77777777" w:rsidR="00191E6A" w:rsidRDefault="00191E6A" w:rsidP="00191E6A">
      <w:pPr>
        <w:pStyle w:val="CommentText"/>
      </w:pPr>
      <w:r>
        <w:t>Er teveel omgevingslicht is, feller dan het fluorescerende signaal.</w:t>
      </w:r>
    </w:p>
  </w:comment>
  <w:comment w:id="157" w:author="Lodewijk Koopman" w:date="2024-06-18T10:19:00Z" w:initials="LK">
    <w:p w14:paraId="16DB8B77" w14:textId="77777777" w:rsidR="00296FDF" w:rsidRDefault="00296FDF" w:rsidP="00296FDF">
      <w:pPr>
        <w:pStyle w:val="CommentText"/>
      </w:pPr>
      <w:r>
        <w:rPr>
          <w:rStyle w:val="CommentReference"/>
        </w:rPr>
        <w:annotationRef/>
      </w:r>
      <w:r>
        <w:t>Mogelijkheden om uit te werken:</w:t>
      </w:r>
    </w:p>
    <w:p w14:paraId="7F8200E2" w14:textId="77777777" w:rsidR="00296FDF" w:rsidRDefault="00296FDF" w:rsidP="00296FDF">
      <w:pPr>
        <w:pStyle w:val="CommentText"/>
        <w:numPr>
          <w:ilvl w:val="0"/>
          <w:numId w:val="44"/>
        </w:numPr>
        <w:ind w:left="720"/>
      </w:pPr>
      <w:r>
        <w:t>Zelf filter/spectroscoop maken? Zie ook Opdracht 2.17</w:t>
      </w:r>
      <w:r>
        <w:br/>
      </w:r>
      <w:hyperlink r:id="rId9" w:history="1">
        <w:r w:rsidRPr="00E22385">
          <w:rPr>
            <w:rStyle w:val="Hyperlink"/>
          </w:rPr>
          <w:t>https://hackaday.io/project/181144-raspberry-pi-spectrometer</w:t>
        </w:r>
      </w:hyperlink>
      <w:r>
        <w:t xml:space="preserve"> (ca. 100 pond + Raspberry Pi)</w:t>
      </w:r>
      <w:r>
        <w:br/>
      </w:r>
      <w:hyperlink r:id="rId10" w:history="1">
        <w:r w:rsidRPr="00E22385">
          <w:rPr>
            <w:rStyle w:val="Hyperlink"/>
          </w:rPr>
          <w:t>https://www.thorlabs.com/newgrouppage9.cfm?objectgroup_id=6930</w:t>
        </w:r>
      </w:hyperlink>
      <w:r>
        <w:t xml:space="preserve"> (ca. Euro 1500,-)</w:t>
      </w:r>
      <w:r>
        <w:br/>
      </w:r>
      <w:hyperlink r:id="rId11" w:history="1">
        <w:r w:rsidRPr="00E22385">
          <w:rPr>
            <w:rStyle w:val="Hyperlink"/>
          </w:rPr>
          <w:t>https://webshop-english.cma-science.nl/subject-areas/biology/sensors/usb-sensors/spectrometer-hd-usb.html</w:t>
        </w:r>
      </w:hyperlink>
      <w:r>
        <w:t xml:space="preserve"> (+ lichtbron voor E 1200,-)</w:t>
      </w:r>
    </w:p>
    <w:p w14:paraId="3968E832" w14:textId="77777777" w:rsidR="00296FDF" w:rsidRDefault="00296FDF" w:rsidP="00296FDF">
      <w:pPr>
        <w:pStyle w:val="CommentText"/>
        <w:numPr>
          <w:ilvl w:val="0"/>
          <w:numId w:val="44"/>
        </w:numPr>
      </w:pPr>
      <w:r>
        <w:t>Manieren om het licht uiteen te rafelen in verschillende kleuren: tralie en/of prisma</w:t>
      </w:r>
    </w:p>
    <w:p w14:paraId="50603E1B" w14:textId="77777777" w:rsidR="00296FDF" w:rsidRDefault="00296FDF" w:rsidP="00296FDF">
      <w:pPr>
        <w:pStyle w:val="CommentText"/>
        <w:numPr>
          <w:ilvl w:val="0"/>
          <w:numId w:val="44"/>
        </w:numPr>
      </w:pPr>
      <w:r>
        <w:t>Gebruik van een filter voor kleurenblinden om weer kleur te zien</w:t>
      </w:r>
    </w:p>
  </w:comment>
  <w:comment w:id="158" w:author="Lodewijk Koopman" w:date="2024-06-18T10:27:00Z" w:initials="LK">
    <w:p w14:paraId="23E86F34" w14:textId="77777777" w:rsidR="00F13833" w:rsidRDefault="00F13833" w:rsidP="00F13833">
      <w:pPr>
        <w:pStyle w:val="CommentText"/>
      </w:pPr>
      <w:r>
        <w:rPr>
          <w:rStyle w:val="CommentReference"/>
        </w:rPr>
        <w:annotationRef/>
      </w:r>
      <w:r>
        <w:t xml:space="preserve">Voorbeeld van </w:t>
      </w:r>
      <w:hyperlink r:id="rId12" w:history="1">
        <w:r w:rsidRPr="00E342DB">
          <w:rPr>
            <w:rStyle w:val="Hyperlink"/>
          </w:rPr>
          <w:t>https://leefilters.com/colour/071-tokyo-blue/</w:t>
        </w:r>
      </w:hyperlink>
    </w:p>
    <w:p w14:paraId="26FEF569" w14:textId="77777777" w:rsidR="00F13833" w:rsidRDefault="00F13833" w:rsidP="00F13833">
      <w:pPr>
        <w:pStyle w:val="CommentText"/>
      </w:pPr>
    </w:p>
    <w:p w14:paraId="1E19769E" w14:textId="77777777" w:rsidR="00F13833" w:rsidRDefault="00F13833" w:rsidP="00F13833">
      <w:pPr>
        <w:pStyle w:val="CommentText"/>
      </w:pPr>
      <w:r>
        <w:t>Schaalverdeling x-as: links = 400 nm, stappen van 100 nm.</w:t>
      </w:r>
    </w:p>
    <w:p w14:paraId="213DC049" w14:textId="77777777" w:rsidR="00F13833" w:rsidRDefault="00F13833" w:rsidP="00F13833">
      <w:pPr>
        <w:pStyle w:val="CommentText"/>
      </w:pPr>
      <w:r>
        <w:t>Zelf geschikte grafieken tekenen.</w:t>
      </w:r>
    </w:p>
  </w:comment>
  <w:comment w:id="161" w:author="Lodewijk Koopman" w:date="2024-02-16T10:37:00Z" w:initials="LK">
    <w:p w14:paraId="6D75BD82" w14:textId="579573F7" w:rsidR="00DE7FBE" w:rsidRDefault="000C0333" w:rsidP="00DE7FBE">
      <w:pPr>
        <w:pStyle w:val="CommentText"/>
      </w:pPr>
      <w:r>
        <w:rPr>
          <w:rStyle w:val="CommentReference"/>
        </w:rPr>
        <w:annotationRef/>
      </w:r>
      <w:r w:rsidR="00DE7FBE">
        <w:t>Uitwerken a.d.h.v.</w:t>
      </w:r>
    </w:p>
    <w:p w14:paraId="58F428EC" w14:textId="77777777" w:rsidR="00DE7FBE" w:rsidRDefault="00000000" w:rsidP="00DE7FBE">
      <w:pPr>
        <w:pStyle w:val="CommentText"/>
      </w:pPr>
      <w:hyperlink r:id="rId13" w:history="1">
        <w:r w:rsidR="00DE7FBE" w:rsidRPr="006E6CF0">
          <w:rPr>
            <w:rStyle w:val="Hyperlink"/>
          </w:rPr>
          <w:t>https://doi.org/10.1021/acs.jchemed.1c00328</w:t>
        </w:r>
      </w:hyperlink>
    </w:p>
    <w:p w14:paraId="29D2D9F3" w14:textId="77777777" w:rsidR="00DE7FBE" w:rsidRDefault="00DE7FBE" w:rsidP="00DE7FBE">
      <w:pPr>
        <w:pStyle w:val="CommentText"/>
      </w:pPr>
    </w:p>
    <w:p w14:paraId="064DC9F7" w14:textId="77777777" w:rsidR="00DE7FBE" w:rsidRDefault="00DE7FBE" w:rsidP="00DE7FBE">
      <w:pPr>
        <w:pStyle w:val="CommentText"/>
      </w:pPr>
      <w:r>
        <w:t>...en als bijlage toevoegen.</w:t>
      </w:r>
    </w:p>
  </w:comment>
  <w:comment w:id="164" w:author="Lodewijk Koopman" w:date="2024-02-09T15:37:00Z" w:initials="LK">
    <w:p w14:paraId="55269E9C" w14:textId="323B17CE" w:rsidR="00964846" w:rsidRDefault="00964846" w:rsidP="00964846">
      <w:pPr>
        <w:pStyle w:val="CommentText"/>
      </w:pPr>
      <w:r>
        <w:rPr>
          <w:rStyle w:val="CommentReference"/>
        </w:rPr>
        <w:annotationRef/>
      </w:r>
      <w:hyperlink r:id="rId14" w:history="1">
        <w:r w:rsidRPr="00C30720">
          <w:rPr>
            <w:rStyle w:val="Hyperlink"/>
          </w:rPr>
          <w:t>https://www.youtube.com/watch?v=AF8d72mA41M</w:t>
        </w:r>
      </w:hyperlink>
    </w:p>
  </w:comment>
  <w:comment w:id="163" w:author="Rutger Ockhorst" w:date="2024-02-22T08:49:00Z" w:initials="RO">
    <w:p w14:paraId="5F28F47A" w14:textId="77777777" w:rsidR="00651C13" w:rsidRDefault="00670E21" w:rsidP="00651C13">
      <w:pPr>
        <w:pStyle w:val="CommentText"/>
      </w:pPr>
      <w:r>
        <w:rPr>
          <w:rStyle w:val="CommentReference"/>
        </w:rPr>
        <w:annotationRef/>
      </w:r>
      <w:r w:rsidR="00651C13">
        <w:rPr>
          <w:lang w:val="en-GB"/>
        </w:rPr>
        <w:t>Mooi dat we net kunnen doen alsof de spaarlamp nooit bestaan heeft :P Daarvoor is het wel handig als leerlingen weten dat de Nobelprijs niet wordt uitgereikt voor een uitvinding gedaan in 2014 maar dat blauwe LEDs commercieel beschikbaar zijn sinds 1989 😉</w:t>
      </w:r>
    </w:p>
  </w:comment>
  <w:comment w:id="165" w:author="Lodewijk Koopman" w:date="2024-02-16T09:54:00Z" w:initials="LK">
    <w:p w14:paraId="664F331C" w14:textId="6555EA68" w:rsidR="007B061D" w:rsidRDefault="007B061D" w:rsidP="007B061D">
      <w:pPr>
        <w:pStyle w:val="CommentText"/>
      </w:pPr>
      <w:r>
        <w:rPr>
          <w:rStyle w:val="CommentReference"/>
        </w:rPr>
        <w:annotationRef/>
      </w:r>
      <w:r>
        <w:t>natekenen</w:t>
      </w:r>
    </w:p>
  </w:comment>
  <w:comment w:id="167" w:author="Rutger Ockhorst" w:date="2024-02-22T08:51:00Z" w:initials="RO">
    <w:p w14:paraId="5D73DC23" w14:textId="77777777" w:rsidR="006C1FAE" w:rsidRDefault="006C1FAE" w:rsidP="006C1FAE">
      <w:pPr>
        <w:pStyle w:val="CommentText"/>
      </w:pPr>
      <w:r>
        <w:rPr>
          <w:rStyle w:val="CommentReference"/>
        </w:rPr>
        <w:annotationRef/>
      </w:r>
      <w:r>
        <w:rPr>
          <w:lang w:val="en-GB"/>
        </w:rPr>
        <w:t>Het kan ook anders (RGB led). Ik zou hier nog even expliciet verwijzen naar de regenboog van eerder: wit licht bevat alle kleuren.</w:t>
      </w:r>
    </w:p>
  </w:comment>
  <w:comment w:id="168" w:author="Rutger Ockhorst" w:date="2024-02-22T08:52:00Z" w:initials="RO">
    <w:p w14:paraId="40D10C3C" w14:textId="77777777" w:rsidR="006C1FAE" w:rsidRDefault="006C1FAE" w:rsidP="006C1FAE">
      <w:pPr>
        <w:pStyle w:val="CommentText"/>
      </w:pPr>
      <w:r>
        <w:rPr>
          <w:rStyle w:val="CommentReference"/>
        </w:rPr>
        <w:annotationRef/>
      </w:r>
      <w:r>
        <w:rPr>
          <w:lang w:val="en-GB"/>
        </w:rPr>
        <w:t>Deze vraag zou ik veel eerder stellen. In de lijn ‘vroeger waren er gloeilampen’ -&gt; in 2008 is besloten die uit te faseren -&gt; dat kan door de gloeilamp te vervangen door een led lamp</w:t>
      </w:r>
    </w:p>
  </w:comment>
  <w:comment w:id="169" w:author="Lodewijk Koopman" w:date="2024-02-16T09:54:00Z" w:initials="LK">
    <w:p w14:paraId="2ECF2FF7" w14:textId="77777777" w:rsidR="006C1FAE" w:rsidRDefault="006C1FAE" w:rsidP="006C1FAE">
      <w:pPr>
        <w:pStyle w:val="CommentText"/>
      </w:pPr>
      <w:r>
        <w:rPr>
          <w:rStyle w:val="CommentReference"/>
        </w:rPr>
        <w:annotationRef/>
      </w:r>
      <w:r>
        <w:t>natekenen</w:t>
      </w:r>
    </w:p>
  </w:comment>
  <w:comment w:id="170" w:author="Lodewijk Koopman" w:date="2024-02-16T09:54:00Z" w:initials="LK">
    <w:p w14:paraId="1EC108A7" w14:textId="77777777" w:rsidR="00B211E7" w:rsidRDefault="00B211E7" w:rsidP="00B211E7">
      <w:pPr>
        <w:pStyle w:val="CommentText"/>
      </w:pPr>
      <w:r>
        <w:rPr>
          <w:rStyle w:val="CommentReference"/>
        </w:rPr>
        <w:annotationRef/>
      </w:r>
      <w:r>
        <w:t>natekenen</w:t>
      </w:r>
    </w:p>
  </w:comment>
  <w:comment w:id="171" w:author="Lodewijk Koopman" w:date="2024-02-16T10:14:00Z" w:initials="LK">
    <w:p w14:paraId="5D6FEC39" w14:textId="77777777" w:rsidR="006C1FAE" w:rsidRDefault="006C1FAE" w:rsidP="006C1FAE">
      <w:pPr>
        <w:pStyle w:val="CommentText"/>
      </w:pPr>
      <w:r>
        <w:rPr>
          <w:rStyle w:val="CommentReference"/>
        </w:rPr>
        <w:annotationRef/>
      </w:r>
      <w:r>
        <w:t>Eventueel uitwerken; quantum yield/efficiency kan ik niet zo snel vinden.</w:t>
      </w:r>
    </w:p>
  </w:comment>
  <w:comment w:id="173" w:author="Lodewijk Koopman" w:date="2024-02-16T12:53:00Z" w:initials="LK">
    <w:p w14:paraId="0C1A229F" w14:textId="77777777" w:rsidR="009D1719" w:rsidRDefault="009D1719" w:rsidP="009D1719">
      <w:pPr>
        <w:pStyle w:val="CommentText"/>
      </w:pPr>
      <w:r>
        <w:rPr>
          <w:rStyle w:val="CommentReference"/>
        </w:rPr>
        <w:annotationRef/>
      </w:r>
      <w:r>
        <w:t xml:space="preserve">Gebruik in microscopie, wat zijn de voordelen, wat is er voor nodig? Mogelijk in de klas (?): </w:t>
      </w:r>
      <w:hyperlink r:id="rId15" w:history="1">
        <w:r w:rsidRPr="00691DC2">
          <w:rPr>
            <w:rStyle w:val="Hyperlink"/>
          </w:rPr>
          <w:t>https://www.scienceinschool.org/article/2022/fluorescence-microscopy-classroom/</w:t>
        </w:r>
      </w:hyperlink>
      <w:r>
        <w:t xml:space="preserve"> of </w:t>
      </w:r>
      <w:hyperlink r:id="rId16" w:history="1">
        <w:r w:rsidRPr="00691DC2">
          <w:rPr>
            <w:rStyle w:val="Hyperlink"/>
          </w:rPr>
          <w:t>https://nightsea.com/articles/fluorescence-for-education-and-outreach/</w:t>
        </w:r>
      </w:hyperlink>
    </w:p>
    <w:p w14:paraId="61AED70C" w14:textId="77777777" w:rsidR="009D1719" w:rsidRDefault="009D1719" w:rsidP="009D1719">
      <w:pPr>
        <w:pStyle w:val="CommentText"/>
      </w:pPr>
      <w:r>
        <w:t xml:space="preserve">Eventueel zelf bouwen met: </w:t>
      </w:r>
      <w:hyperlink r:id="rId17" w:history="1">
        <w:r w:rsidRPr="00691DC2">
          <w:rPr>
            <w:rStyle w:val="Hyperlink"/>
          </w:rPr>
          <w:t>https://doi.org/10.1021/ed100290w</w:t>
        </w:r>
      </w:hyperlink>
    </w:p>
    <w:p w14:paraId="67E4FA21" w14:textId="77777777" w:rsidR="009D1719" w:rsidRDefault="009D1719" w:rsidP="009D1719">
      <w:pPr>
        <w:pStyle w:val="CommentText"/>
      </w:pPr>
      <w:r>
        <w:t>Waarom een bepaalde korte golflengte voor excitatie gebruiken icm een filter en niet bijvoorbeeld licht met een breed spectrum?</w:t>
      </w:r>
    </w:p>
  </w:comment>
  <w:comment w:id="174" w:author="Lodewijk Koopman" w:date="2024-02-16T14:11:00Z" w:initials="LK">
    <w:p w14:paraId="2066E12A" w14:textId="77777777" w:rsidR="0094294C" w:rsidRDefault="0094294C" w:rsidP="0094294C">
      <w:pPr>
        <w:pStyle w:val="CommentText"/>
      </w:pPr>
      <w:r>
        <w:rPr>
          <w:rStyle w:val="CommentReference"/>
        </w:rPr>
        <w:annotationRef/>
      </w:r>
      <w:r>
        <w:t>Hier past dan misschien een activiteit op basis van de tekst van Rutger over een haar in je laser.</w:t>
      </w:r>
    </w:p>
  </w:comment>
  <w:comment w:id="175" w:author="Rutger Ockhorst" w:date="2024-02-22T08:53:00Z" w:initials="RO">
    <w:p w14:paraId="39C7E427" w14:textId="77777777" w:rsidR="00184040" w:rsidRDefault="008F54EA" w:rsidP="00184040">
      <w:pPr>
        <w:pStyle w:val="CommentText"/>
      </w:pPr>
      <w:r>
        <w:rPr>
          <w:rStyle w:val="CommentReference"/>
        </w:rPr>
        <w:annotationRef/>
      </w:r>
      <w:r w:rsidR="00184040">
        <w:rPr>
          <w:lang w:val="en-GB"/>
        </w:rPr>
        <w:t>Geef wat (of 1 heel goed) voorbeeld(en)</w:t>
      </w:r>
    </w:p>
  </w:comment>
  <w:comment w:id="176" w:author="Lodewijk Koopman" w:date="2024-03-08T12:21:00Z" w:initials="LK">
    <w:p w14:paraId="1EBF3F61" w14:textId="77777777" w:rsidR="009C4009" w:rsidRDefault="009C4009" w:rsidP="009C4009">
      <w:pPr>
        <w:pStyle w:val="CommentText"/>
      </w:pPr>
      <w:r>
        <w:rPr>
          <w:rStyle w:val="CommentReference"/>
        </w:rPr>
        <w:annotationRef/>
      </w:r>
      <w:r>
        <w:t xml:space="preserve">Eens: ik zit te denken aan b.v. het onderzoek van Marileen Dogterom (TU Delft) die in beeld brengt hoe microtubuli in de cel werken. </w:t>
      </w:r>
    </w:p>
  </w:comment>
  <w:comment w:id="181" w:author="Lodewijk Koopman" w:date="2024-02-16T14:11:00Z" w:initials="LK">
    <w:p w14:paraId="22456F1B" w14:textId="182F9AB5" w:rsidR="00F42360" w:rsidRDefault="00F42360" w:rsidP="00F42360">
      <w:pPr>
        <w:pStyle w:val="CommentText"/>
      </w:pPr>
      <w:r>
        <w:rPr>
          <w:rStyle w:val="CommentReference"/>
        </w:rPr>
        <w:annotationRef/>
      </w:r>
      <w:r>
        <w:t>Fasecontrastmicroscopie lost dat deels op</w:t>
      </w:r>
    </w:p>
  </w:comment>
  <w:comment w:id="182" w:author="Lodewijk Koopman" w:date="2024-02-16T15:57:00Z" w:initials="LK">
    <w:p w14:paraId="660535AF" w14:textId="77777777" w:rsidR="00F875CB" w:rsidRDefault="00F875CB" w:rsidP="00F875CB">
      <w:pPr>
        <w:pStyle w:val="CommentText"/>
      </w:pPr>
      <w:r>
        <w:rPr>
          <w:rStyle w:val="CommentReference"/>
        </w:rPr>
        <w:annotationRef/>
      </w:r>
      <w:r>
        <w:t xml:space="preserve">Probleem daar weer mee: het hele beeld fluoresceert en dat verlaagt het signaal tegen de ruis. Oplossing is confocal microscopie belicht alleen een klein punt en dek het fluorescerende licht af dat van andere punten komt. Dan moet je scannen, want je ziet maar één punt van je preparaat. </w:t>
      </w:r>
    </w:p>
    <w:p w14:paraId="10025C1B" w14:textId="77777777" w:rsidR="00F875CB" w:rsidRDefault="00F875CB" w:rsidP="00F875CB">
      <w:pPr>
        <w:pStyle w:val="CommentText"/>
      </w:pPr>
      <w:r>
        <w:t xml:space="preserve">Upgrade is STED waarbij het punt dat belicht wordt kleiner kan zijn door een ander laserprofiel. Het scannen blijft. </w:t>
      </w:r>
    </w:p>
  </w:comment>
  <w:comment w:id="183" w:author="Rutger Ockhorst" w:date="2024-02-22T08:56:00Z" w:initials="RO">
    <w:p w14:paraId="7AEE18CA" w14:textId="77777777" w:rsidR="00DD6542" w:rsidRDefault="00DD6542" w:rsidP="00DD6542">
      <w:pPr>
        <w:pStyle w:val="CommentText"/>
      </w:pPr>
      <w:r>
        <w:rPr>
          <w:rStyle w:val="CommentReference"/>
        </w:rPr>
        <w:annotationRef/>
      </w:r>
      <w:r>
        <w:rPr>
          <w:lang w:val="en-GB"/>
        </w:rPr>
        <w:t>Misschien een keertje een brainstorm aanvragen met Hylkje?</w:t>
      </w:r>
    </w:p>
  </w:comment>
  <w:comment w:id="184" w:author="Lodewijk Koopman" w:date="2024-06-07T16:21:00Z" w:initials="LK">
    <w:p w14:paraId="748343D2" w14:textId="77777777" w:rsidR="00515E2C" w:rsidRDefault="00515E2C" w:rsidP="00515E2C">
      <w:pPr>
        <w:pStyle w:val="CommentText"/>
      </w:pPr>
      <w:r>
        <w:rPr>
          <w:rStyle w:val="CommentReference"/>
        </w:rPr>
        <w:annotationRef/>
      </w:r>
      <w:r>
        <w:t>Herschrijven zonder verwijzing naar de nobelprijs.</w:t>
      </w:r>
    </w:p>
  </w:comment>
  <w:comment w:id="185" w:author="Lodewijk Koopman" w:date="2024-06-07T16:18:00Z" w:initials="LK">
    <w:p w14:paraId="10A7B14C" w14:textId="3C2F7447" w:rsidR="00F74437" w:rsidRDefault="00F74437" w:rsidP="00F74437">
      <w:pPr>
        <w:pStyle w:val="CommentText"/>
      </w:pPr>
      <w:r>
        <w:rPr>
          <w:rStyle w:val="CommentReference"/>
        </w:rPr>
        <w:annotationRef/>
      </w:r>
      <w:r>
        <w:t>uitwerken</w:t>
      </w:r>
    </w:p>
  </w:comment>
  <w:comment w:id="187" w:author="Lodewijk Koopman" w:date="2024-02-16T13:09:00Z" w:initials="LK">
    <w:p w14:paraId="63EE1CE2" w14:textId="28AB7C9A" w:rsidR="00B62BFC" w:rsidRDefault="00E272AA" w:rsidP="00B62BFC">
      <w:pPr>
        <w:pStyle w:val="CommentText"/>
      </w:pPr>
      <w:r>
        <w:rPr>
          <w:rStyle w:val="CommentReference"/>
        </w:rPr>
        <w:annotationRef/>
      </w:r>
      <w:r w:rsidR="00B62BFC">
        <w:t>Schets; eventueel uitwerken.</w:t>
      </w:r>
    </w:p>
    <w:p w14:paraId="40D6F806" w14:textId="77777777" w:rsidR="00B62BFC" w:rsidRDefault="00B62BFC" w:rsidP="00B62BFC">
      <w:pPr>
        <w:pStyle w:val="CommentText"/>
      </w:pPr>
    </w:p>
    <w:p w14:paraId="11F5C391" w14:textId="77777777" w:rsidR="00B62BFC" w:rsidRDefault="00B62BFC" w:rsidP="00B62BFC">
      <w:pPr>
        <w:pStyle w:val="CommentText"/>
      </w:pPr>
      <w:r>
        <w:t>Zelf quantumdots maken en fluorescentie onderzoeken met eerdere technieken? Maken van de quantumdots blijft lastig.</w:t>
      </w:r>
    </w:p>
    <w:p w14:paraId="1C5C4CCC" w14:textId="77777777" w:rsidR="00B62BFC" w:rsidRDefault="00B62BFC" w:rsidP="00B62BFC">
      <w:pPr>
        <w:pStyle w:val="CommentText"/>
      </w:pPr>
    </w:p>
    <w:p w14:paraId="2A81C29A" w14:textId="77777777" w:rsidR="00B62BFC" w:rsidRDefault="00000000" w:rsidP="00B62BFC">
      <w:pPr>
        <w:pStyle w:val="CommentText"/>
      </w:pPr>
      <w:hyperlink r:id="rId18" w:history="1">
        <w:r w:rsidR="00B62BFC" w:rsidRPr="00CF3978">
          <w:rPr>
            <w:rStyle w:val="Hyperlink"/>
          </w:rPr>
          <w:t>https://doi.org/10.1021/acs.jchemed.8b00114</w:t>
        </w:r>
      </w:hyperlink>
    </w:p>
  </w:comment>
  <w:comment w:id="195" w:author="Lodewijk Koopman" w:date="2024-06-07T14:36:00Z" w:initials="LK">
    <w:p w14:paraId="5E535763" w14:textId="77777777" w:rsidR="006245B2" w:rsidRDefault="006849A3" w:rsidP="006245B2">
      <w:pPr>
        <w:pStyle w:val="CommentText"/>
      </w:pPr>
      <w:r>
        <w:rPr>
          <w:rStyle w:val="CommentReference"/>
        </w:rPr>
        <w:annotationRef/>
      </w:r>
      <w:r w:rsidR="006245B2">
        <w:t>Als alternatief kunnen we het volgende uitwerken:</w:t>
      </w:r>
    </w:p>
    <w:p w14:paraId="3E4C60D5" w14:textId="77777777" w:rsidR="006245B2" w:rsidRDefault="006245B2" w:rsidP="006245B2">
      <w:pPr>
        <w:pStyle w:val="CommentText"/>
      </w:pPr>
      <w:r>
        <w:t xml:space="preserve">Kerry Browne, David P. Jackson; Simple Experiments to Help Students Understand Magnetic Phenomena. </w:t>
      </w:r>
      <w:r>
        <w:rPr>
          <w:i/>
          <w:iCs/>
        </w:rPr>
        <w:t>Phys. Teach.</w:t>
      </w:r>
      <w:r>
        <w:t xml:space="preserve"> 1 October 2007; 45 (7): 425–429. </w:t>
      </w:r>
    </w:p>
    <w:p w14:paraId="132BAC7D" w14:textId="77777777" w:rsidR="006245B2" w:rsidRDefault="00000000" w:rsidP="006245B2">
      <w:pPr>
        <w:pStyle w:val="CommentText"/>
      </w:pPr>
      <w:hyperlink r:id="rId19" w:history="1">
        <w:r w:rsidR="006245B2" w:rsidRPr="009C4B7A">
          <w:rPr>
            <w:rStyle w:val="Hyperlink"/>
          </w:rPr>
          <w:t>https://doi.org/10.1119/1.2783151</w:t>
        </w:r>
      </w:hyperlink>
    </w:p>
    <w:p w14:paraId="0D84FA79" w14:textId="77777777" w:rsidR="006245B2" w:rsidRDefault="006245B2" w:rsidP="006245B2">
      <w:pPr>
        <w:pStyle w:val="CommentText"/>
      </w:pPr>
    </w:p>
    <w:p w14:paraId="4189BD3D" w14:textId="77777777" w:rsidR="006245B2" w:rsidRDefault="006245B2" w:rsidP="006245B2">
      <w:pPr>
        <w:pStyle w:val="CommentText"/>
      </w:pPr>
      <w:r>
        <w:t>Eventueel aanvullen met idee Rutger:</w:t>
      </w:r>
    </w:p>
    <w:p w14:paraId="5C2D995C" w14:textId="77777777" w:rsidR="006245B2" w:rsidRDefault="006245B2" w:rsidP="006245B2">
      <w:pPr>
        <w:pStyle w:val="CommentText"/>
      </w:pPr>
      <w:r>
        <w:t>Suggestie bij dat laatste: proefje met Curie-temperatuur. Bind een naald aan een draad die met het andere uiteinde stevig vast zit aan de tafel. Hou er een magneet bij zodat de naald naar de magneet wijst (zonder die te raken) en de draad strak gespannen is. Verwarm je de naald tot boven de Curie-temperatuur dan valt de naald ineens naar beneden (want faseovergang naar niet magnetiseerbare toestand).</w:t>
      </w:r>
    </w:p>
    <w:p w14:paraId="5C615435" w14:textId="77777777" w:rsidR="006245B2" w:rsidRDefault="006245B2" w:rsidP="006245B2">
      <w:pPr>
        <w:pStyle w:val="CommentText"/>
      </w:pPr>
    </w:p>
    <w:p w14:paraId="481653C6" w14:textId="77777777" w:rsidR="006245B2" w:rsidRDefault="006245B2" w:rsidP="006245B2">
      <w:pPr>
        <w:pStyle w:val="CommentText"/>
      </w:pPr>
      <w:r>
        <w:t xml:space="preserve">Dan naar een model voor magnetisme met behulp van </w:t>
      </w:r>
      <w:r>
        <w:rPr>
          <w:i/>
          <w:iCs/>
        </w:rPr>
        <w:t>Quantum Matter on the Table: A Pretty, Simple Hands-on Activity.</w:t>
      </w:r>
      <w:r>
        <w:t xml:space="preserve"> </w:t>
      </w:r>
      <w:hyperlink r:id="rId20" w:history="1">
        <w:r w:rsidRPr="009C4B7A">
          <w:rPr>
            <w:rStyle w:val="Hyperlink"/>
          </w:rPr>
          <w:t>https://doi.org/10.1119/10.0003014</w:t>
        </w:r>
      </w:hyperlink>
    </w:p>
  </w:comment>
  <w:comment w:id="196" w:author="Lodewijk Koopman" w:date="2024-04-26T14:07:00Z" w:initials="LK">
    <w:p w14:paraId="58D0856A" w14:textId="1A4879B3" w:rsidR="00D961D5" w:rsidRDefault="00D961D5" w:rsidP="00D961D5">
      <w:pPr>
        <w:pStyle w:val="CommentText"/>
      </w:pPr>
      <w:r>
        <w:rPr>
          <w:rStyle w:val="CommentReference"/>
        </w:rPr>
        <w:annotationRef/>
      </w:r>
      <w:r>
        <w:t>Infographic van maken</w:t>
      </w:r>
    </w:p>
  </w:comment>
  <w:comment w:id="198" w:author="Lodewijk Koopman" w:date="2024-03-15T16:15:00Z" w:initials="LK">
    <w:p w14:paraId="2F3402AF" w14:textId="7B41A0E6" w:rsidR="002C5173" w:rsidRDefault="002C5173" w:rsidP="002C5173">
      <w:pPr>
        <w:pStyle w:val="CommentText"/>
      </w:pPr>
      <w:r>
        <w:rPr>
          <w:rStyle w:val="CommentReference"/>
        </w:rPr>
        <w:annotationRef/>
      </w:r>
      <w:r>
        <w:t xml:space="preserve">Stern-Gerlach? </w:t>
      </w:r>
      <w:hyperlink r:id="rId21" w:history="1">
        <w:r w:rsidRPr="001B7B1C">
          <w:rPr>
            <w:rStyle w:val="Hyperlink"/>
          </w:rPr>
          <w:t>https://plato-stanford-edu.tudelft.idm.oclc.org/entries/physics-experiment/app5.html</w:t>
        </w:r>
      </w:hyperlink>
    </w:p>
  </w:comment>
  <w:comment w:id="200" w:author="Lodewijk Koopman" w:date="2024-03-15T15:26:00Z" w:initials="LK">
    <w:p w14:paraId="179386C6" w14:textId="6306448A" w:rsidR="00C014FE" w:rsidRDefault="00C014FE" w:rsidP="00C014FE">
      <w:pPr>
        <w:pStyle w:val="CommentText"/>
      </w:pPr>
      <w:r>
        <w:rPr>
          <w:rStyle w:val="CommentReference"/>
        </w:rPr>
        <w:annotationRef/>
      </w:r>
      <w:r>
        <w:t>Quantumtoestand?</w:t>
      </w:r>
    </w:p>
  </w:comment>
  <w:comment w:id="201" w:author="Lodewijk Koopman" w:date="2024-03-15T17:10:00Z" w:initials="LK">
    <w:p w14:paraId="01B54B3E" w14:textId="77777777" w:rsidR="003D0378" w:rsidRDefault="003D0378" w:rsidP="003D0378">
      <w:pPr>
        <w:pStyle w:val="CommentText"/>
      </w:pPr>
      <w:r>
        <w:rPr>
          <w:rStyle w:val="CommentReference"/>
        </w:rPr>
        <w:annotationRef/>
      </w:r>
      <w:r>
        <w:t>Halbach array</w:t>
      </w:r>
    </w:p>
  </w:comment>
  <w:comment w:id="203" w:author="Lodewijk Koopman" w:date="2024-04-19T15:52:00Z" w:initials="LK">
    <w:p w14:paraId="656F730B" w14:textId="77777777" w:rsidR="00793031" w:rsidRDefault="00793031" w:rsidP="00793031">
      <w:pPr>
        <w:pStyle w:val="CommentText"/>
      </w:pPr>
      <w:r>
        <w:rPr>
          <w:rStyle w:val="CommentReference"/>
        </w:rPr>
        <w:annotationRef/>
      </w:r>
      <w:r>
        <w:t xml:space="preserve">Leuk historisch verhaal van Goudsmit: </w:t>
      </w:r>
      <w:hyperlink r:id="rId22" w:history="1">
        <w:r w:rsidRPr="00101F80">
          <w:rPr>
            <w:rStyle w:val="Hyperlink"/>
          </w:rPr>
          <w:t>https://www.lorentz.leidenuniv.nl/history/spin/goudsmit.html</w:t>
        </w:r>
      </w:hyperlink>
    </w:p>
  </w:comment>
  <w:comment w:id="205" w:author="Lodewijk Koopman" w:date="2024-04-19T10:55:00Z" w:initials="LK">
    <w:p w14:paraId="0B00C895" w14:textId="0CDA183F" w:rsidR="00070266" w:rsidRDefault="00070266" w:rsidP="00070266">
      <w:pPr>
        <w:pStyle w:val="CommentText"/>
      </w:pPr>
      <w:r>
        <w:rPr>
          <w:rStyle w:val="CommentReference"/>
        </w:rPr>
        <w:annotationRef/>
      </w:r>
      <w:r>
        <w:t xml:space="preserve">Leuke video over zeemaneffect: </w:t>
      </w:r>
      <w:hyperlink r:id="rId23" w:history="1">
        <w:r w:rsidRPr="00C57398">
          <w:rPr>
            <w:rStyle w:val="Hyperlink"/>
          </w:rPr>
          <w:t>https://www.youtube.com/watch?v=JV4Fk3VNZqs</w:t>
        </w:r>
      </w:hyperlink>
    </w:p>
    <w:p w14:paraId="381BAD5C" w14:textId="77777777" w:rsidR="00070266" w:rsidRDefault="00070266" w:rsidP="00070266">
      <w:pPr>
        <w:pStyle w:val="CommentText"/>
      </w:pPr>
      <w:r>
        <w:t>Dit is een follow-up</w:t>
      </w:r>
    </w:p>
  </w:comment>
  <w:comment w:id="206" w:author="Lodewijk Koopman" w:date="2024-04-19T15:48:00Z" w:initials="LK">
    <w:p w14:paraId="2414522D" w14:textId="77777777" w:rsidR="00F85874" w:rsidRDefault="00F85874" w:rsidP="00F85874">
      <w:pPr>
        <w:pStyle w:val="CommentText"/>
      </w:pPr>
      <w:r>
        <w:rPr>
          <w:rStyle w:val="CommentReference"/>
        </w:rPr>
        <w:annotationRef/>
      </w:r>
      <w:r>
        <w:t>Dit vraagt dan weer om een lijnenspectrum uit te leggen. Is dit echt nodig?</w:t>
      </w:r>
    </w:p>
  </w:comment>
  <w:comment w:id="215" w:author="Lodewijk Koopman" w:date="2024-04-19T16:21:00Z" w:initials="LK">
    <w:p w14:paraId="1D112C8C" w14:textId="77777777" w:rsidR="003137B6" w:rsidRDefault="003137B6" w:rsidP="003137B6">
      <w:pPr>
        <w:pStyle w:val="CommentText"/>
      </w:pPr>
      <w:r>
        <w:rPr>
          <w:rStyle w:val="CommentReference"/>
        </w:rPr>
        <w:annotationRef/>
      </w:r>
      <w:r>
        <w:t>Vertaald van het Erasmus+ materiaal.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E86848" w15:done="0"/>
  <w15:commentEx w15:paraId="39CD5574" w15:done="1"/>
  <w15:commentEx w15:paraId="4973B93E" w15:done="1"/>
  <w15:commentEx w15:paraId="0023B706" w15:done="1"/>
  <w15:commentEx w15:paraId="7531224A" w15:paraIdParent="0023B706" w15:done="1"/>
  <w15:commentEx w15:paraId="78FD6B2A" w15:done="0"/>
  <w15:commentEx w15:paraId="24EC3AAE" w15:done="1"/>
  <w15:commentEx w15:paraId="54CFA78A" w15:done="1"/>
  <w15:commentEx w15:paraId="181AF489" w15:done="0"/>
  <w15:commentEx w15:paraId="518D5C49" w15:done="1"/>
  <w15:commentEx w15:paraId="7A50A852" w15:done="0"/>
  <w15:commentEx w15:paraId="1260A6D3" w15:done="1"/>
  <w15:commentEx w15:paraId="14607607" w15:paraIdParent="1260A6D3" w15:done="1"/>
  <w15:commentEx w15:paraId="49D34610" w15:done="1"/>
  <w15:commentEx w15:paraId="04B4C58D" w15:done="0"/>
  <w15:commentEx w15:paraId="2CF9B239" w15:done="1"/>
  <w15:commentEx w15:paraId="02370E1A" w15:paraIdParent="2CF9B239" w15:done="1"/>
  <w15:commentEx w15:paraId="3CBCC012" w15:done="1"/>
  <w15:commentEx w15:paraId="513C85FC" w15:paraIdParent="3CBCC012" w15:done="1"/>
  <w15:commentEx w15:paraId="25677C83" w15:paraIdParent="3CBCC012" w15:done="1"/>
  <w15:commentEx w15:paraId="5F0247D6" w15:paraIdParent="3CBCC012" w15:done="1"/>
  <w15:commentEx w15:paraId="3FAAD93E" w15:done="1"/>
  <w15:commentEx w15:paraId="502D1206" w15:done="1"/>
  <w15:commentEx w15:paraId="48CEC31A" w15:paraIdParent="502D1206" w15:done="1"/>
  <w15:commentEx w15:paraId="04BBC521" w15:paraIdParent="502D1206" w15:done="1"/>
  <w15:commentEx w15:paraId="674A21A7" w15:done="1"/>
  <w15:commentEx w15:paraId="58AD0CDA" w15:done="1"/>
  <w15:commentEx w15:paraId="01D2DC05" w15:done="1"/>
  <w15:commentEx w15:paraId="114F509C" w15:paraIdParent="01D2DC05" w15:done="1"/>
  <w15:commentEx w15:paraId="2F6D75F0" w15:done="0"/>
  <w15:commentEx w15:paraId="69CA5F9B" w15:done="1"/>
  <w15:commentEx w15:paraId="69E18BFC" w15:done="1"/>
  <w15:commentEx w15:paraId="5F8ACB5E" w15:done="1"/>
  <w15:commentEx w15:paraId="438CD120" w15:done="0"/>
  <w15:commentEx w15:paraId="52A16FFF" w15:paraIdParent="438CD120" w15:done="0"/>
  <w15:commentEx w15:paraId="3CFB7C74" w15:done="0"/>
  <w15:commentEx w15:paraId="48B6218C" w15:done="0"/>
  <w15:commentEx w15:paraId="4DA687F5" w15:paraIdParent="48B6218C" w15:done="0"/>
  <w15:commentEx w15:paraId="1B14C209" w15:done="0"/>
  <w15:commentEx w15:paraId="0D179EBC" w15:done="1"/>
  <w15:commentEx w15:paraId="0A02F904" w15:done="0"/>
  <w15:commentEx w15:paraId="2F17CB99" w15:paraIdParent="0A02F904" w15:done="0"/>
  <w15:commentEx w15:paraId="444DAD64" w15:done="0"/>
  <w15:commentEx w15:paraId="7301A2CD" w15:done="0"/>
  <w15:commentEx w15:paraId="45E4F0B8" w15:done="0"/>
  <w15:commentEx w15:paraId="215E786A" w15:done="0"/>
  <w15:commentEx w15:paraId="144FA74A" w15:done="0"/>
  <w15:commentEx w15:paraId="37D6C2A8" w15:done="1"/>
  <w15:commentEx w15:paraId="44F665E5" w15:paraIdParent="37D6C2A8" w15:done="1"/>
  <w15:commentEx w15:paraId="3BAFEB3E" w15:done="0"/>
  <w15:commentEx w15:paraId="55FD5636" w15:done="0"/>
  <w15:commentEx w15:paraId="0F0C76D2" w15:done="0"/>
  <w15:commentEx w15:paraId="6F15AC3D" w15:done="0"/>
  <w15:commentEx w15:paraId="09D528C1" w15:done="1"/>
  <w15:commentEx w15:paraId="6ECFCFEE" w15:done="0"/>
  <w15:commentEx w15:paraId="2FB6627F" w15:done="0"/>
  <w15:commentEx w15:paraId="4191641D" w15:done="0"/>
  <w15:commentEx w15:paraId="01BA96CA" w15:done="0"/>
  <w15:commentEx w15:paraId="6E376639" w15:done="0"/>
  <w15:commentEx w15:paraId="5E59844E" w15:done="1"/>
  <w15:commentEx w15:paraId="64F6A206" w15:done="0"/>
  <w15:commentEx w15:paraId="1388A20E" w15:done="1"/>
  <w15:commentEx w15:paraId="3F8FAF42" w15:paraIdParent="1388A20E" w15:done="1"/>
  <w15:commentEx w15:paraId="70610E42" w15:done="0"/>
  <w15:commentEx w15:paraId="3C2DC210" w15:done="0"/>
  <w15:commentEx w15:paraId="6B69386E" w15:done="0"/>
  <w15:commentEx w15:paraId="4A6F9EBF" w15:paraIdParent="6B69386E" w15:done="0"/>
  <w15:commentEx w15:paraId="37253623" w15:done="0"/>
  <w15:commentEx w15:paraId="299AB97B" w15:done="0"/>
  <w15:commentEx w15:paraId="75DE85E9" w15:done="1"/>
  <w15:commentEx w15:paraId="53536358" w15:done="0"/>
  <w15:commentEx w15:paraId="4EA6923D" w15:done="1"/>
  <w15:commentEx w15:paraId="05E11922" w15:done="1"/>
  <w15:commentEx w15:paraId="384CBE23" w15:done="1"/>
  <w15:commentEx w15:paraId="15EC23E6" w15:paraIdParent="384CBE23" w15:done="1"/>
  <w15:commentEx w15:paraId="6A99E9DD" w15:done="0"/>
  <w15:commentEx w15:paraId="105E3CE2" w15:done="0"/>
  <w15:commentEx w15:paraId="7024C0EE" w15:done="0"/>
  <w15:commentEx w15:paraId="286353E8" w15:done="0"/>
  <w15:commentEx w15:paraId="499532C4" w15:done="0"/>
  <w15:commentEx w15:paraId="0F92D3D8" w15:done="0"/>
  <w15:commentEx w15:paraId="47931AED" w15:done="0"/>
  <w15:commentEx w15:paraId="696F9E8C" w15:done="1"/>
  <w15:commentEx w15:paraId="4920C0E8" w15:done="0"/>
  <w15:commentEx w15:paraId="4D361B2C" w15:done="0"/>
  <w15:commentEx w15:paraId="627CCDE1" w15:done="1"/>
  <w15:commentEx w15:paraId="44D8BDE0" w15:done="0"/>
  <w15:commentEx w15:paraId="50603E1B" w15:done="0"/>
  <w15:commentEx w15:paraId="213DC049" w15:done="0"/>
  <w15:commentEx w15:paraId="064DC9F7" w15:done="0"/>
  <w15:commentEx w15:paraId="55269E9C" w15:done="0"/>
  <w15:commentEx w15:paraId="5F28F47A" w15:done="0"/>
  <w15:commentEx w15:paraId="664F331C" w15:done="0"/>
  <w15:commentEx w15:paraId="5D73DC23" w15:done="1"/>
  <w15:commentEx w15:paraId="40D10C3C" w15:done="1"/>
  <w15:commentEx w15:paraId="2ECF2FF7" w15:done="0"/>
  <w15:commentEx w15:paraId="1EC108A7" w15:done="0"/>
  <w15:commentEx w15:paraId="5D6FEC39" w15:done="0"/>
  <w15:commentEx w15:paraId="67E4FA21" w15:done="0"/>
  <w15:commentEx w15:paraId="2066E12A" w15:done="0"/>
  <w15:commentEx w15:paraId="39C7E427" w15:done="1"/>
  <w15:commentEx w15:paraId="1EBF3F61" w15:paraIdParent="39C7E427" w15:done="1"/>
  <w15:commentEx w15:paraId="22456F1B" w15:done="0"/>
  <w15:commentEx w15:paraId="10025C1B" w15:done="0"/>
  <w15:commentEx w15:paraId="7AEE18CA" w15:paraIdParent="10025C1B" w15:done="0"/>
  <w15:commentEx w15:paraId="748343D2" w15:done="0"/>
  <w15:commentEx w15:paraId="10A7B14C" w15:done="0"/>
  <w15:commentEx w15:paraId="2A81C29A" w15:done="0"/>
  <w15:commentEx w15:paraId="481653C6" w15:done="0"/>
  <w15:commentEx w15:paraId="58D0856A" w15:done="0"/>
  <w15:commentEx w15:paraId="2F3402AF" w15:done="0"/>
  <w15:commentEx w15:paraId="179386C6" w15:done="0"/>
  <w15:commentEx w15:paraId="01B54B3E" w15:done="0"/>
  <w15:commentEx w15:paraId="656F730B" w15:done="0"/>
  <w15:commentEx w15:paraId="381BAD5C" w15:done="0"/>
  <w15:commentEx w15:paraId="2414522D" w15:done="0"/>
  <w15:commentEx w15:paraId="1D112C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87F8BD2" w16cex:dateUtc="2023-08-10T14:16:00Z"/>
  <w16cex:commentExtensible w16cex:durableId="2F8ED015" w16cex:dateUtc="2024-02-16T10:11:00Z"/>
  <w16cex:commentExtensible w16cex:durableId="28CA6C73" w16cex:dateUtc="2023-10-06T09:22:00Z"/>
  <w16cex:commentExtensible w16cex:durableId="05B52326" w16cex:dateUtc="2023-08-18T06:13:00Z"/>
  <w16cex:commentExtensible w16cex:durableId="287E9C7D" w16cex:dateUtc="2023-08-09T21:15:00Z"/>
  <w16cex:commentExtensible w16cex:durableId="65FCDE77" w16cex:dateUtc="2023-08-09T06:26:00Z"/>
  <w16cex:commentExtensible w16cex:durableId="287E9CB1" w16cex:dateUtc="2023-08-09T21:16:00Z"/>
  <w16cex:commentExtensible w16cex:durableId="28CA762F" w16cex:dateUtc="2023-10-06T10:03:00Z"/>
  <w16cex:commentExtensible w16cex:durableId="0F2B8900" w16cex:dateUtc="2024-01-12T10:51:00Z"/>
  <w16cex:commentExtensible w16cex:durableId="649B05B9" w16cex:dateUtc="2023-08-09T06:29:00Z"/>
  <w16cex:commentExtensible w16cex:durableId="287E9ECB" w16cex:dateUtc="2023-08-09T21:24:00Z"/>
  <w16cex:commentExtensible w16cex:durableId="16181BFE" w16cex:dateUtc="2023-08-09T06:29:00Z"/>
  <w16cex:commentExtensible w16cex:durableId="287EA000" w16cex:dateUtc="2023-08-09T21:30:00Z"/>
  <w16cex:commentExtensible w16cex:durableId="287F8C86" w16cex:dateUtc="2023-08-10T14:19:00Z"/>
  <w16cex:commentExtensible w16cex:durableId="28CA7DDD" w16cex:dateUtc="2023-10-06T10:36:00Z"/>
  <w16cex:commentExtensible w16cex:durableId="1C90D53E" w16cex:dateUtc="2023-08-09T06:33:00Z"/>
  <w16cex:commentExtensible w16cex:durableId="287EA062" w16cex:dateUtc="2023-08-09T21:31:00Z"/>
  <w16cex:commentExtensible w16cex:durableId="28906681" w16cex:dateUtc="2023-08-23T09:05:00Z"/>
  <w16cex:commentExtensible w16cex:durableId="6C1FFE31" w16cex:dateUtc="2023-10-30T07:19:00Z"/>
  <w16cex:commentExtensible w16cex:durableId="6B53899E" w16cex:dateUtc="2023-08-09T06:35:00Z"/>
  <w16cex:commentExtensible w16cex:durableId="287EA09D" w16cex:dateUtc="2023-08-09T21:32:00Z"/>
  <w16cex:commentExtensible w16cex:durableId="6F439D2B" w16cex:dateUtc="2024-02-16T10:26:00Z"/>
  <w16cex:commentExtensible w16cex:durableId="288E44F0" w16cex:dateUtc="2023-08-21T18:17:00Z"/>
  <w16cex:commentExtensible w16cex:durableId="631BFCAE" w16cex:dateUtc="2023-10-19T00:00:00Z"/>
  <w16cex:commentExtensible w16cex:durableId="053DD67C" w16cex:dateUtc="2023-12-06T15:39:00Z"/>
  <w16cex:commentExtensible w16cex:durableId="23629DA6" w16cex:dateUtc="2024-01-26T11:11:00Z"/>
  <w16cex:commentExtensible w16cex:durableId="43A6DE12" w16cex:dateUtc="2024-02-02T13:38:00Z"/>
  <w16cex:commentExtensible w16cex:durableId="07F817DC" w16cex:dateUtc="2024-02-02T13:24:00Z"/>
  <w16cex:commentExtensible w16cex:durableId="04345E83" w16cex:dateUtc="2024-01-26T11:32:00Z"/>
  <w16cex:commentExtensible w16cex:durableId="5E9869A4" w16cex:dateUtc="2024-02-02T13:26:00Z"/>
  <w16cex:commentExtensible w16cex:durableId="56C78086" w16cex:dateUtc="2023-10-18T23:22:00Z"/>
  <w16cex:commentExtensible w16cex:durableId="3B073F3B" w16cex:dateUtc="2023-10-30T09:26:00Z"/>
  <w16cex:commentExtensible w16cex:durableId="7D1987C8" w16cex:dateUtc="2023-10-19T22:14:00Z"/>
  <w16cex:commentExtensible w16cex:durableId="0DC51663" w16cex:dateUtc="2023-10-30T11:12:00Z"/>
  <w16cex:commentExtensible w16cex:durableId="38EFB023" w16cex:dateUtc="2024-01-26T11:03:00Z"/>
  <w16cex:commentExtensible w16cex:durableId="466B3B6D" w16cex:dateUtc="2024-01-12T15:49:00Z"/>
  <w16cex:commentExtensible w16cex:durableId="14863216" w16cex:dateUtc="2023-10-30T09:03:00Z"/>
  <w16cex:commentExtensible w16cex:durableId="53A9BAB2" w16cex:dateUtc="2024-01-26T11:13:00Z"/>
  <w16cex:commentExtensible w16cex:durableId="3199FE70" w16cex:dateUtc="2023-10-19T22:16:00Z"/>
  <w16cex:commentExtensible w16cex:durableId="20EB6BB0" w16cex:dateUtc="2023-11-02T13:00:00Z"/>
  <w16cex:commentExtensible w16cex:durableId="7CCD146B" w16cex:dateUtc="2023-12-06T16:01:00Z"/>
  <w16cex:commentExtensible w16cex:durableId="1CA070A4" w16cex:dateUtc="2024-02-02T13:40:00Z"/>
  <w16cex:commentExtensible w16cex:durableId="2CE2DA35" w16cex:dateUtc="2024-01-26T11:28:00Z"/>
  <w16cex:commentExtensible w16cex:durableId="62F2EBC4" w16cex:dateUtc="2024-02-02T13:46:00Z"/>
  <w16cex:commentExtensible w16cex:durableId="322635C5" w16cex:dateUtc="2023-08-16T13:44:00Z"/>
  <w16cex:commentExtensible w16cex:durableId="41942D84" w16cex:dateUtc="2023-10-25T21:24:00Z"/>
  <w16cex:commentExtensible w16cex:durableId="242CF970" w16cex:dateUtc="2024-01-26T14:40:00Z"/>
  <w16cex:commentExtensible w16cex:durableId="4FB04FA1" w16cex:dateUtc="2024-02-02T12:35:00Z"/>
  <w16cex:commentExtensible w16cex:durableId="555AEC15" w16cex:dateUtc="2023-10-20T05:39:00Z"/>
  <w16cex:commentExtensible w16cex:durableId="0895F3B3" w16cex:dateUtc="2023-10-20T05:41:00Z"/>
  <w16cex:commentExtensible w16cex:durableId="5F8B99E6" w16cex:dateUtc="2023-10-20T05:55:00Z"/>
  <w16cex:commentExtensible w16cex:durableId="67D87003" w16cex:dateUtc="2024-04-19T07:49:00Z"/>
  <w16cex:commentExtensible w16cex:durableId="1BC3420D" w16cex:dateUtc="2023-10-30T11:38:00Z"/>
  <w16cex:commentExtensible w16cex:durableId="2281343A" w16cex:dateUtc="2023-11-02T13:03:00Z"/>
  <w16cex:commentExtensible w16cex:durableId="08B572AD" w16cex:dateUtc="2024-06-07T13:40:00Z"/>
  <w16cex:commentExtensible w16cex:durableId="73E84A5C" w16cex:dateUtc="2023-10-20T06:23:00Z"/>
  <w16cex:commentExtensible w16cex:durableId="25DD7FD9" w16cex:dateUtc="2023-10-30T11:40:00Z"/>
  <w16cex:commentExtensible w16cex:durableId="31A98746" w16cex:dateUtc="2023-11-02T13:04:00Z"/>
  <w16cex:commentExtensible w16cex:durableId="1AD32AA3" w16cex:dateUtc="2024-02-02T11:07:00Z"/>
  <w16cex:commentExtensible w16cex:durableId="7430C6BD" w16cex:dateUtc="2023-08-17T09:56:00Z"/>
  <w16cex:commentExtensible w16cex:durableId="087DF07C" w16cex:dateUtc="2023-10-25T22:17:00Z"/>
  <w16cex:commentExtensible w16cex:durableId="5C8E6940" w16cex:dateUtc="2024-02-16T10:55:00Z"/>
  <w16cex:commentExtensible w16cex:durableId="2357F79A" w16cex:dateUtc="2023-10-20T05:08:00Z"/>
  <w16cex:commentExtensible w16cex:durableId="4256F6AE" w16cex:dateUtc="2023-10-26T22:00:00Z"/>
  <w16cex:commentExtensible w16cex:durableId="7137F1B6" w16cex:dateUtc="2023-10-30T15:25:00Z">
    <w16cex:extLst>
      <w16:ext w16:uri="{CE6994B0-6A32-4C9F-8C6B-6E91EDA988CE}">
        <cr:reactions xmlns:cr="http://schemas.microsoft.com/office/comments/2020/reactions">
          <cr:reaction reactionType="1">
            <cr:reactionInfo dateUtc="2023-11-02T13:05:04Z">
              <cr:user userId="S::rutgerockhorst@tudelft.nl::1a0eb33c-a9f6-429c-8ace-788a56c4efed" userProvider="AD" userName="Rutger Ockhorst"/>
            </cr:reactionInfo>
          </cr:reaction>
        </cr:reactions>
      </w16:ext>
    </w16cex:extLst>
  </w16cex:commentExtensible>
  <w16cex:commentExtensible w16cex:durableId="5B80B045" w16cex:dateUtc="2024-02-02T12:47:00Z"/>
  <w16cex:commentExtensible w16cex:durableId="54DDB017" w16cex:dateUtc="2024-02-22T07:31:00Z"/>
  <w16cex:commentExtensible w16cex:durableId="6824F961" w16cex:dateUtc="2024-06-14T12:37:00Z"/>
  <w16cex:commentExtensible w16cex:durableId="13217A82" w16cex:dateUtc="2024-06-14T13:08:00Z"/>
  <w16cex:commentExtensible w16cex:durableId="5F5758D6" w16cex:dateUtc="2024-06-14T13:09:00Z"/>
  <w16cex:commentExtensible w16cex:durableId="783BF7D5" w16cex:dateUtc="2024-02-09T13:02:00Z"/>
  <w16cex:commentExtensible w16cex:durableId="23480F88" w16cex:dateUtc="2024-06-14T13:10:00Z"/>
  <w16cex:commentExtensible w16cex:durableId="3B47AC42" w16cex:dateUtc="2024-02-22T07:36:00Z"/>
  <w16cex:commentExtensible w16cex:durableId="1D56079B" w16cex:dateUtc="2024-02-22T07:40:00Z"/>
  <w16cex:commentExtensible w16cex:durableId="0F6EC37D" w16cex:dateUtc="2024-02-22T07:43:00Z"/>
  <w16cex:commentExtensible w16cex:durableId="11A5E28B" w16cex:dateUtc="2024-02-22T07:45:00Z"/>
  <w16cex:commentExtensible w16cex:durableId="2A3870AB" w16cex:dateUtc="2024-02-09T13:58:00Z"/>
  <w16cex:commentExtensible w16cex:durableId="608DEDAE" w16cex:dateUtc="2024-06-18T08:19:00Z"/>
  <w16cex:commentExtensible w16cex:durableId="0A906532" w16cex:dateUtc="2024-06-18T08:27:00Z"/>
  <w16cex:commentExtensible w16cex:durableId="6C02A26D" w16cex:dateUtc="2024-02-16T09:37:00Z"/>
  <w16cex:commentExtensible w16cex:durableId="75C0819C" w16cex:dateUtc="2024-02-09T14:37:00Z"/>
  <w16cex:commentExtensible w16cex:durableId="32419E63" w16cex:dateUtc="2024-02-22T07:49:00Z"/>
  <w16cex:commentExtensible w16cex:durableId="0234A493" w16cex:dateUtc="2024-02-16T08:54:00Z"/>
  <w16cex:commentExtensible w16cex:durableId="4793CD4B" w16cex:dateUtc="2024-02-22T07:51:00Z"/>
  <w16cex:commentExtensible w16cex:durableId="495EC67D" w16cex:dateUtc="2024-02-22T07:52:00Z"/>
  <w16cex:commentExtensible w16cex:durableId="617C58FC" w16cex:dateUtc="2024-02-16T08:54:00Z"/>
  <w16cex:commentExtensible w16cex:durableId="65651819" w16cex:dateUtc="2024-02-16T08:54:00Z"/>
  <w16cex:commentExtensible w16cex:durableId="625E3244" w16cex:dateUtc="2024-02-16T09:14:00Z"/>
  <w16cex:commentExtensible w16cex:durableId="62AA48A2" w16cex:dateUtc="2024-02-16T11:53:00Z"/>
  <w16cex:commentExtensible w16cex:durableId="3AAEF2ED" w16cex:dateUtc="2024-02-16T13:11:00Z"/>
  <w16cex:commentExtensible w16cex:durableId="56B3EEC2" w16cex:dateUtc="2024-02-22T07:53:00Z"/>
  <w16cex:commentExtensible w16cex:durableId="64A0AE9C" w16cex:dateUtc="2024-03-08T11:21:00Z"/>
  <w16cex:commentExtensible w16cex:durableId="5BD91017" w16cex:dateUtc="2024-02-16T13:11:00Z"/>
  <w16cex:commentExtensible w16cex:durableId="4ACCC694" w16cex:dateUtc="2024-02-16T14:57:00Z"/>
  <w16cex:commentExtensible w16cex:durableId="3D109549" w16cex:dateUtc="2024-02-22T07:56:00Z"/>
  <w16cex:commentExtensible w16cex:durableId="5ACF900F" w16cex:dateUtc="2024-06-07T14:21:00Z"/>
  <w16cex:commentExtensible w16cex:durableId="0B4CE470" w16cex:dateUtc="2024-06-07T14:18:00Z"/>
  <w16cex:commentExtensible w16cex:durableId="40D52235" w16cex:dateUtc="2024-02-16T12:09:00Z"/>
  <w16cex:commentExtensible w16cex:durableId="16BDBF4D" w16cex:dateUtc="2024-06-07T12:36:00Z"/>
  <w16cex:commentExtensible w16cex:durableId="4F947DD2" w16cex:dateUtc="2024-04-26T12:07:00Z"/>
  <w16cex:commentExtensible w16cex:durableId="58C98DDD" w16cex:dateUtc="2024-03-15T15:15:00Z"/>
  <w16cex:commentExtensible w16cex:durableId="45B78743" w16cex:dateUtc="2024-03-15T14:26:00Z"/>
  <w16cex:commentExtensible w16cex:durableId="4AA7347C" w16cex:dateUtc="2024-03-15T16:10:00Z"/>
  <w16cex:commentExtensible w16cex:durableId="11DEBDEB" w16cex:dateUtc="2024-04-19T13:52:00Z"/>
  <w16cex:commentExtensible w16cex:durableId="08C574A9" w16cex:dateUtc="2024-04-19T08:55:00Z"/>
  <w16cex:commentExtensible w16cex:durableId="5BBEC3AC" w16cex:dateUtc="2024-04-19T13:48:00Z"/>
  <w16cex:commentExtensible w16cex:durableId="52D3BD79" w16cex:dateUtc="2024-04-19T14: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E86848" w16cid:durableId="287F89BC"/>
  <w16cid:commentId w16cid:paraId="39CD5574" w16cid:durableId="287F89BD"/>
  <w16cid:commentId w16cid:paraId="4973B93E" w16cid:durableId="287F89BF"/>
  <w16cid:commentId w16cid:paraId="0023B706" w16cid:durableId="287F89C0"/>
  <w16cid:commentId w16cid:paraId="7531224A" w16cid:durableId="287F8BD2"/>
  <w16cid:commentId w16cid:paraId="78FD6B2A" w16cid:durableId="2F8ED015"/>
  <w16cid:commentId w16cid:paraId="24EC3AAE" w16cid:durableId="28CA6C73"/>
  <w16cid:commentId w16cid:paraId="54CFA78A" w16cid:durableId="287F89C1"/>
  <w16cid:commentId w16cid:paraId="181AF489" w16cid:durableId="05B52326"/>
  <w16cid:commentId w16cid:paraId="518D5C49" w16cid:durableId="287E9C7D"/>
  <w16cid:commentId w16cid:paraId="7A50A852" w16cid:durableId="287F89C3"/>
  <w16cid:commentId w16cid:paraId="1260A6D3" w16cid:durableId="65FCDE77"/>
  <w16cid:commentId w16cid:paraId="14607607" w16cid:durableId="287E9CB1"/>
  <w16cid:commentId w16cid:paraId="49D34610" w16cid:durableId="28CA762F"/>
  <w16cid:commentId w16cid:paraId="04B4C58D" w16cid:durableId="0F2B8900"/>
  <w16cid:commentId w16cid:paraId="2CF9B239" w16cid:durableId="649B05B9"/>
  <w16cid:commentId w16cid:paraId="02370E1A" w16cid:durableId="287E9ECB"/>
  <w16cid:commentId w16cid:paraId="3CBCC012" w16cid:durableId="16181BFE"/>
  <w16cid:commentId w16cid:paraId="513C85FC" w16cid:durableId="287EA000"/>
  <w16cid:commentId w16cid:paraId="25677C83" w16cid:durableId="287F89CA"/>
  <w16cid:commentId w16cid:paraId="5F0247D6" w16cid:durableId="287F8C86"/>
  <w16cid:commentId w16cid:paraId="3FAAD93E" w16cid:durableId="28CA7DDD"/>
  <w16cid:commentId w16cid:paraId="502D1206" w16cid:durableId="1C90D53E"/>
  <w16cid:commentId w16cid:paraId="48CEC31A" w16cid:durableId="287EA062"/>
  <w16cid:commentId w16cid:paraId="04BBC521" w16cid:durableId="287F89CD"/>
  <w16cid:commentId w16cid:paraId="674A21A7" w16cid:durableId="28906681"/>
  <w16cid:commentId w16cid:paraId="58AD0CDA" w16cid:durableId="6C1FFE31"/>
  <w16cid:commentId w16cid:paraId="01D2DC05" w16cid:durableId="6B53899E"/>
  <w16cid:commentId w16cid:paraId="114F509C" w16cid:durableId="287EA09D"/>
  <w16cid:commentId w16cid:paraId="2F6D75F0" w16cid:durableId="6F439D2B"/>
  <w16cid:commentId w16cid:paraId="69CA5F9B" w16cid:durableId="288E44F0"/>
  <w16cid:commentId w16cid:paraId="69E18BFC" w16cid:durableId="631BFCAE"/>
  <w16cid:commentId w16cid:paraId="5F8ACB5E" w16cid:durableId="053DD67C"/>
  <w16cid:commentId w16cid:paraId="438CD120" w16cid:durableId="23629DA6"/>
  <w16cid:commentId w16cid:paraId="52A16FFF" w16cid:durableId="43A6DE12"/>
  <w16cid:commentId w16cid:paraId="3CFB7C74" w16cid:durableId="07F817DC"/>
  <w16cid:commentId w16cid:paraId="48B6218C" w16cid:durableId="04345E83"/>
  <w16cid:commentId w16cid:paraId="4DA687F5" w16cid:durableId="5E9869A4"/>
  <w16cid:commentId w16cid:paraId="1B14C209" w16cid:durableId="56C78086"/>
  <w16cid:commentId w16cid:paraId="0D179EBC" w16cid:durableId="3B073F3B"/>
  <w16cid:commentId w16cid:paraId="0A02F904" w16cid:durableId="7D1987C8"/>
  <w16cid:commentId w16cid:paraId="2F17CB99" w16cid:durableId="0DC51663"/>
  <w16cid:commentId w16cid:paraId="444DAD64" w16cid:durableId="38EFB023"/>
  <w16cid:commentId w16cid:paraId="7301A2CD" w16cid:durableId="466B3B6D"/>
  <w16cid:commentId w16cid:paraId="45E4F0B8" w16cid:durableId="14863216"/>
  <w16cid:commentId w16cid:paraId="215E786A" w16cid:durableId="53A9BAB2"/>
  <w16cid:commentId w16cid:paraId="144FA74A" w16cid:durableId="3199FE70"/>
  <w16cid:commentId w16cid:paraId="37D6C2A8" w16cid:durableId="28B6C326"/>
  <w16cid:commentId w16cid:paraId="44F665E5" w16cid:durableId="20EB6BB0"/>
  <w16cid:commentId w16cid:paraId="3BAFEB3E" w16cid:durableId="7CCD146B"/>
  <w16cid:commentId w16cid:paraId="55FD5636" w16cid:durableId="1CA070A4"/>
  <w16cid:commentId w16cid:paraId="0F0C76D2" w16cid:durableId="2CE2DA35"/>
  <w16cid:commentId w16cid:paraId="6F15AC3D" w16cid:durableId="62F2EBC4"/>
  <w16cid:commentId w16cid:paraId="09D528C1" w16cid:durableId="322635C5"/>
  <w16cid:commentId w16cid:paraId="6ECFCFEE" w16cid:durableId="41942D84"/>
  <w16cid:commentId w16cid:paraId="2FB6627F" w16cid:durableId="242CF970"/>
  <w16cid:commentId w16cid:paraId="4191641D" w16cid:durableId="4FB04FA1"/>
  <w16cid:commentId w16cid:paraId="01BA96CA" w16cid:durableId="555AEC15"/>
  <w16cid:commentId w16cid:paraId="6E376639" w16cid:durableId="0895F3B3"/>
  <w16cid:commentId w16cid:paraId="5E59844E" w16cid:durableId="5F8B99E6"/>
  <w16cid:commentId w16cid:paraId="64F6A206" w16cid:durableId="67D87003"/>
  <w16cid:commentId w16cid:paraId="1388A20E" w16cid:durableId="1BC3420D"/>
  <w16cid:commentId w16cid:paraId="3F8FAF42" w16cid:durableId="2281343A"/>
  <w16cid:commentId w16cid:paraId="70610E42" w16cid:durableId="08B572AD"/>
  <w16cid:commentId w16cid:paraId="3C2DC210" w16cid:durableId="73E84A5C"/>
  <w16cid:commentId w16cid:paraId="6B69386E" w16cid:durableId="25DD7FD9"/>
  <w16cid:commentId w16cid:paraId="4A6F9EBF" w16cid:durableId="31A98746"/>
  <w16cid:commentId w16cid:paraId="37253623" w16cid:durableId="1AD32AA3"/>
  <w16cid:commentId w16cid:paraId="299AB97B" w16cid:durableId="7430C6BD"/>
  <w16cid:commentId w16cid:paraId="75DE85E9" w16cid:durableId="087DF07C"/>
  <w16cid:commentId w16cid:paraId="53536358" w16cid:durableId="5C8E6940"/>
  <w16cid:commentId w16cid:paraId="4EA6923D" w16cid:durableId="2357F79A"/>
  <w16cid:commentId w16cid:paraId="05E11922" w16cid:durableId="57B966D6"/>
  <w16cid:commentId w16cid:paraId="384CBE23" w16cid:durableId="4256F6AE"/>
  <w16cid:commentId w16cid:paraId="15EC23E6" w16cid:durableId="7137F1B6"/>
  <w16cid:commentId w16cid:paraId="6A99E9DD" w16cid:durableId="5B80B045"/>
  <w16cid:commentId w16cid:paraId="105E3CE2" w16cid:durableId="54DDB017"/>
  <w16cid:commentId w16cid:paraId="7024C0EE" w16cid:durableId="6824F961"/>
  <w16cid:commentId w16cid:paraId="286353E8" w16cid:durableId="13217A82"/>
  <w16cid:commentId w16cid:paraId="499532C4" w16cid:durableId="5F5758D6"/>
  <w16cid:commentId w16cid:paraId="0F92D3D8" w16cid:durableId="783BF7D5"/>
  <w16cid:commentId w16cid:paraId="47931AED" w16cid:durableId="23480F88"/>
  <w16cid:commentId w16cid:paraId="696F9E8C" w16cid:durableId="3B47AC42"/>
  <w16cid:commentId w16cid:paraId="4920C0E8" w16cid:durableId="1D56079B"/>
  <w16cid:commentId w16cid:paraId="4D361B2C" w16cid:durableId="0F6EC37D"/>
  <w16cid:commentId w16cid:paraId="627CCDE1" w16cid:durableId="11A5E28B"/>
  <w16cid:commentId w16cid:paraId="44D8BDE0" w16cid:durableId="2A3870AB"/>
  <w16cid:commentId w16cid:paraId="50603E1B" w16cid:durableId="608DEDAE"/>
  <w16cid:commentId w16cid:paraId="213DC049" w16cid:durableId="0A906532"/>
  <w16cid:commentId w16cid:paraId="064DC9F7" w16cid:durableId="6C02A26D"/>
  <w16cid:commentId w16cid:paraId="55269E9C" w16cid:durableId="75C0819C"/>
  <w16cid:commentId w16cid:paraId="5F28F47A" w16cid:durableId="32419E63"/>
  <w16cid:commentId w16cid:paraId="664F331C" w16cid:durableId="0234A493"/>
  <w16cid:commentId w16cid:paraId="5D73DC23" w16cid:durableId="4793CD4B"/>
  <w16cid:commentId w16cid:paraId="40D10C3C" w16cid:durableId="495EC67D"/>
  <w16cid:commentId w16cid:paraId="2ECF2FF7" w16cid:durableId="617C58FC"/>
  <w16cid:commentId w16cid:paraId="1EC108A7" w16cid:durableId="65651819"/>
  <w16cid:commentId w16cid:paraId="5D6FEC39" w16cid:durableId="625E3244"/>
  <w16cid:commentId w16cid:paraId="67E4FA21" w16cid:durableId="62AA48A2"/>
  <w16cid:commentId w16cid:paraId="2066E12A" w16cid:durableId="3AAEF2ED"/>
  <w16cid:commentId w16cid:paraId="39C7E427" w16cid:durableId="56B3EEC2"/>
  <w16cid:commentId w16cid:paraId="1EBF3F61" w16cid:durableId="64A0AE9C"/>
  <w16cid:commentId w16cid:paraId="22456F1B" w16cid:durableId="5BD91017"/>
  <w16cid:commentId w16cid:paraId="10025C1B" w16cid:durableId="4ACCC694"/>
  <w16cid:commentId w16cid:paraId="7AEE18CA" w16cid:durableId="3D109549"/>
  <w16cid:commentId w16cid:paraId="748343D2" w16cid:durableId="5ACF900F"/>
  <w16cid:commentId w16cid:paraId="10A7B14C" w16cid:durableId="0B4CE470"/>
  <w16cid:commentId w16cid:paraId="2A81C29A" w16cid:durableId="40D52235"/>
  <w16cid:commentId w16cid:paraId="481653C6" w16cid:durableId="16BDBF4D"/>
  <w16cid:commentId w16cid:paraId="58D0856A" w16cid:durableId="4F947DD2"/>
  <w16cid:commentId w16cid:paraId="2F3402AF" w16cid:durableId="58C98DDD"/>
  <w16cid:commentId w16cid:paraId="179386C6" w16cid:durableId="45B78743"/>
  <w16cid:commentId w16cid:paraId="01B54B3E" w16cid:durableId="4AA7347C"/>
  <w16cid:commentId w16cid:paraId="656F730B" w16cid:durableId="11DEBDEB"/>
  <w16cid:commentId w16cid:paraId="381BAD5C" w16cid:durableId="08C574A9"/>
  <w16cid:commentId w16cid:paraId="2414522D" w16cid:durableId="5BBEC3AC"/>
  <w16cid:commentId w16cid:paraId="1D112C8C" w16cid:durableId="52D3BD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F119F2" w14:textId="77777777" w:rsidR="00024FEE" w:rsidRDefault="00024FEE" w:rsidP="00AA50FE">
      <w:pPr>
        <w:spacing w:after="0" w:line="240" w:lineRule="auto"/>
      </w:pPr>
      <w:r>
        <w:separator/>
      </w:r>
    </w:p>
  </w:endnote>
  <w:endnote w:type="continuationSeparator" w:id="0">
    <w:p w14:paraId="793C5CDD" w14:textId="77777777" w:rsidR="00024FEE" w:rsidRDefault="00024FEE" w:rsidP="00AA50FE">
      <w:pPr>
        <w:spacing w:after="0" w:line="240" w:lineRule="auto"/>
      </w:pPr>
      <w:r>
        <w:continuationSeparator/>
      </w:r>
    </w:p>
  </w:endnote>
  <w:endnote w:type="continuationNotice" w:id="1">
    <w:p w14:paraId="34C1F078" w14:textId="77777777" w:rsidR="00024FEE" w:rsidRDefault="00024F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ource Sans Pro">
    <w:altName w:val="Arial"/>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B1BA4" w14:textId="1E234563" w:rsidR="00AA50FE" w:rsidRPr="00AA50FE" w:rsidRDefault="00AA50FE">
    <w:pPr>
      <w:pStyle w:val="Footer"/>
      <w:rPr>
        <w:lang w:val="en-GB"/>
      </w:rPr>
    </w:pPr>
    <w:r>
      <w:ptab w:relativeTo="margin" w:alignment="center" w:leader="none"/>
    </w:r>
    <w:r>
      <w:ptab w:relativeTo="margin" w:alignment="right" w:leader="none"/>
    </w:r>
    <w:r w:rsidR="00F554D4">
      <w:fldChar w:fldCharType="begin"/>
    </w:r>
    <w:r w:rsidR="00F554D4">
      <w:instrText>PAGE   \* MERGEFORMAT</w:instrText>
    </w:r>
    <w:r w:rsidR="00F554D4">
      <w:fldChar w:fldCharType="separate"/>
    </w:r>
    <w:r w:rsidR="00F554D4">
      <w:t>1</w:t>
    </w:r>
    <w:r w:rsidR="00F554D4">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6A87C" w14:textId="77777777" w:rsidR="00024FEE" w:rsidRDefault="00024FEE" w:rsidP="00AA50FE">
      <w:pPr>
        <w:spacing w:after="0" w:line="240" w:lineRule="auto"/>
      </w:pPr>
      <w:r>
        <w:separator/>
      </w:r>
    </w:p>
  </w:footnote>
  <w:footnote w:type="continuationSeparator" w:id="0">
    <w:p w14:paraId="0719FA8D" w14:textId="77777777" w:rsidR="00024FEE" w:rsidRDefault="00024FEE" w:rsidP="00AA50FE">
      <w:pPr>
        <w:spacing w:after="0" w:line="240" w:lineRule="auto"/>
      </w:pPr>
      <w:r>
        <w:continuationSeparator/>
      </w:r>
    </w:p>
  </w:footnote>
  <w:footnote w:type="continuationNotice" w:id="1">
    <w:p w14:paraId="4242D9D0" w14:textId="77777777" w:rsidR="00024FEE" w:rsidRDefault="00024FEE">
      <w:pPr>
        <w:spacing w:after="0" w:line="240" w:lineRule="auto"/>
      </w:pPr>
    </w:p>
  </w:footnote>
  <w:footnote w:id="2">
    <w:p w14:paraId="090B8372" w14:textId="645DA332" w:rsidR="00C17FB1" w:rsidRDefault="00C17FB1">
      <w:pPr>
        <w:pStyle w:val="FootnoteText"/>
      </w:pPr>
      <w:r>
        <w:rPr>
          <w:rStyle w:val="FootnoteReference"/>
        </w:rPr>
        <w:footnoteRef/>
      </w:r>
      <w:r>
        <w:t xml:space="preserve"> </w:t>
      </w:r>
      <w:r w:rsidRPr="00C17FB1">
        <w:t>Moleculen bestaan natuurlijk weer uit atomen maar er is maar één combinatie van atomen die we een watermolecuul noemen: H</w:t>
      </w:r>
      <w:r w:rsidRPr="00FA334E">
        <w:rPr>
          <w:vertAlign w:val="subscript"/>
        </w:rPr>
        <w:t>2</w:t>
      </w:r>
      <w:r w:rsidRPr="00C17FB1">
        <w:t xml:space="preserve">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E319A" w14:textId="52C6BAB6" w:rsidR="00AA50FE" w:rsidRPr="00236801" w:rsidRDefault="00F554D4">
    <w:pPr>
      <w:pStyle w:val="Header"/>
    </w:pPr>
    <w:r w:rsidRPr="00236801">
      <w:t>NLT Module Quantum Ready</w:t>
    </w:r>
    <w:r>
      <w:ptab w:relativeTo="margin" w:alignment="center" w:leader="none"/>
    </w:r>
    <w:r w:rsidR="00CF6617" w:rsidRPr="00236801">
      <w:tab/>
    </w:r>
    <w:r w:rsidR="006C5324">
      <w:fldChar w:fldCharType="begin"/>
    </w:r>
    <w:r w:rsidR="006C5324">
      <w:instrText xml:space="preserve"> STYLEREF  "Kop 1;Hoofdstuk" \n  \* MERGEFORMAT </w:instrText>
    </w:r>
    <w:r w:rsidR="006C5324">
      <w:fldChar w:fldCharType="separate"/>
    </w:r>
    <w:r w:rsidR="00D17547">
      <w:rPr>
        <w:b/>
        <w:bCs/>
        <w:noProof/>
        <w:lang w:val="en-US"/>
      </w:rPr>
      <w:t>Error! Use the Home tab to apply Kop 1;Hoofdstuk to the text that you want to appear here.</w:t>
    </w:r>
    <w:r w:rsidR="006C5324">
      <w:rPr>
        <w:noProof/>
      </w:rPr>
      <w:fldChar w:fldCharType="end"/>
    </w:r>
    <w:r w:rsidR="00AF44E0" w:rsidRPr="00236801">
      <w:t xml:space="preserve"> </w:t>
    </w:r>
    <w:r w:rsidR="006C5324">
      <w:fldChar w:fldCharType="begin"/>
    </w:r>
    <w:r w:rsidR="006C5324">
      <w:instrText xml:space="preserve"> STYLEREF  "Kop 1;Hoofdstuk"  \* MERGEFORMAT </w:instrText>
    </w:r>
    <w:r w:rsidR="006C5324">
      <w:fldChar w:fldCharType="separate"/>
    </w:r>
    <w:r w:rsidR="00D17547">
      <w:rPr>
        <w:b/>
        <w:bCs/>
        <w:noProof/>
        <w:lang w:val="en-US"/>
      </w:rPr>
      <w:t>Error! Use the Home tab to apply Kop 1;Hoofdstuk to the text that you want to appear here.</w:t>
    </w:r>
    <w:r w:rsidR="006C5324">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F2BF2"/>
    <w:multiLevelType w:val="hybridMultilevel"/>
    <w:tmpl w:val="335CC1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C7B77C8"/>
    <w:multiLevelType w:val="hybridMultilevel"/>
    <w:tmpl w:val="25C8DEAC"/>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DC746FB"/>
    <w:multiLevelType w:val="hybridMultilevel"/>
    <w:tmpl w:val="BE147E92"/>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09A1DC2"/>
    <w:multiLevelType w:val="hybridMultilevel"/>
    <w:tmpl w:val="B0BCAD70"/>
    <w:lvl w:ilvl="0" w:tplc="2196F42A">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3862845"/>
    <w:multiLevelType w:val="hybridMultilevel"/>
    <w:tmpl w:val="6B1A217E"/>
    <w:lvl w:ilvl="0" w:tplc="69DEC652">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8A820E6"/>
    <w:multiLevelType w:val="hybridMultilevel"/>
    <w:tmpl w:val="D1CE5340"/>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A126618"/>
    <w:multiLevelType w:val="hybridMultilevel"/>
    <w:tmpl w:val="C8FE348A"/>
    <w:lvl w:ilvl="0" w:tplc="F34658F2">
      <w:start w:val="1"/>
      <w:numFmt w:val="bullet"/>
      <w:lvlText w:val=""/>
      <w:lvlJc w:val="left"/>
      <w:pPr>
        <w:ind w:left="1440" w:hanging="360"/>
      </w:pPr>
      <w:rPr>
        <w:rFonts w:ascii="Symbol" w:hAnsi="Symbol"/>
      </w:rPr>
    </w:lvl>
    <w:lvl w:ilvl="1" w:tplc="8D4E6052">
      <w:start w:val="1"/>
      <w:numFmt w:val="bullet"/>
      <w:lvlText w:val=""/>
      <w:lvlJc w:val="left"/>
      <w:pPr>
        <w:ind w:left="1440" w:hanging="360"/>
      </w:pPr>
      <w:rPr>
        <w:rFonts w:ascii="Symbol" w:hAnsi="Symbol"/>
      </w:rPr>
    </w:lvl>
    <w:lvl w:ilvl="2" w:tplc="BFE69212">
      <w:start w:val="1"/>
      <w:numFmt w:val="bullet"/>
      <w:lvlText w:val=""/>
      <w:lvlJc w:val="left"/>
      <w:pPr>
        <w:ind w:left="1440" w:hanging="360"/>
      </w:pPr>
      <w:rPr>
        <w:rFonts w:ascii="Symbol" w:hAnsi="Symbol"/>
      </w:rPr>
    </w:lvl>
    <w:lvl w:ilvl="3" w:tplc="27F8BF08">
      <w:start w:val="1"/>
      <w:numFmt w:val="bullet"/>
      <w:lvlText w:val=""/>
      <w:lvlJc w:val="left"/>
      <w:pPr>
        <w:ind w:left="1440" w:hanging="360"/>
      </w:pPr>
      <w:rPr>
        <w:rFonts w:ascii="Symbol" w:hAnsi="Symbol"/>
      </w:rPr>
    </w:lvl>
    <w:lvl w:ilvl="4" w:tplc="2FF2B432">
      <w:start w:val="1"/>
      <w:numFmt w:val="bullet"/>
      <w:lvlText w:val=""/>
      <w:lvlJc w:val="left"/>
      <w:pPr>
        <w:ind w:left="1440" w:hanging="360"/>
      </w:pPr>
      <w:rPr>
        <w:rFonts w:ascii="Symbol" w:hAnsi="Symbol"/>
      </w:rPr>
    </w:lvl>
    <w:lvl w:ilvl="5" w:tplc="68C49B78">
      <w:start w:val="1"/>
      <w:numFmt w:val="bullet"/>
      <w:lvlText w:val=""/>
      <w:lvlJc w:val="left"/>
      <w:pPr>
        <w:ind w:left="1440" w:hanging="360"/>
      </w:pPr>
      <w:rPr>
        <w:rFonts w:ascii="Symbol" w:hAnsi="Symbol"/>
      </w:rPr>
    </w:lvl>
    <w:lvl w:ilvl="6" w:tplc="F842BC6C">
      <w:start w:val="1"/>
      <w:numFmt w:val="bullet"/>
      <w:lvlText w:val=""/>
      <w:lvlJc w:val="left"/>
      <w:pPr>
        <w:ind w:left="1440" w:hanging="360"/>
      </w:pPr>
      <w:rPr>
        <w:rFonts w:ascii="Symbol" w:hAnsi="Symbol"/>
      </w:rPr>
    </w:lvl>
    <w:lvl w:ilvl="7" w:tplc="2D7E8592">
      <w:start w:val="1"/>
      <w:numFmt w:val="bullet"/>
      <w:lvlText w:val=""/>
      <w:lvlJc w:val="left"/>
      <w:pPr>
        <w:ind w:left="1440" w:hanging="360"/>
      </w:pPr>
      <w:rPr>
        <w:rFonts w:ascii="Symbol" w:hAnsi="Symbol"/>
      </w:rPr>
    </w:lvl>
    <w:lvl w:ilvl="8" w:tplc="BECC4B04">
      <w:start w:val="1"/>
      <w:numFmt w:val="bullet"/>
      <w:lvlText w:val=""/>
      <w:lvlJc w:val="left"/>
      <w:pPr>
        <w:ind w:left="1440" w:hanging="360"/>
      </w:pPr>
      <w:rPr>
        <w:rFonts w:ascii="Symbol" w:hAnsi="Symbol"/>
      </w:rPr>
    </w:lvl>
  </w:abstractNum>
  <w:abstractNum w:abstractNumId="7" w15:restartNumberingAfterBreak="0">
    <w:nsid w:val="1D004C31"/>
    <w:multiLevelType w:val="hybridMultilevel"/>
    <w:tmpl w:val="65363C86"/>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2636257E"/>
    <w:multiLevelType w:val="multilevel"/>
    <w:tmpl w:val="6804C07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C3701A"/>
    <w:multiLevelType w:val="hybridMultilevel"/>
    <w:tmpl w:val="28721F8A"/>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A2E4FCB"/>
    <w:multiLevelType w:val="hybridMultilevel"/>
    <w:tmpl w:val="CAEA0D80"/>
    <w:lvl w:ilvl="0" w:tplc="237A6D7C">
      <w:start w:val="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A8B613A"/>
    <w:multiLevelType w:val="hybridMultilevel"/>
    <w:tmpl w:val="1B527466"/>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CE468AF"/>
    <w:multiLevelType w:val="multilevel"/>
    <w:tmpl w:val="B43C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9356BC7"/>
    <w:multiLevelType w:val="hybridMultilevel"/>
    <w:tmpl w:val="AADC48A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3AB86791"/>
    <w:multiLevelType w:val="hybridMultilevel"/>
    <w:tmpl w:val="559493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BAB3DFA"/>
    <w:multiLevelType w:val="hybridMultilevel"/>
    <w:tmpl w:val="DE2251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E93439F"/>
    <w:multiLevelType w:val="hybridMultilevel"/>
    <w:tmpl w:val="561E26D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3276001"/>
    <w:multiLevelType w:val="hybridMultilevel"/>
    <w:tmpl w:val="81FC021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3281F20"/>
    <w:multiLevelType w:val="hybridMultilevel"/>
    <w:tmpl w:val="BB7880D4"/>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814740F"/>
    <w:multiLevelType w:val="hybridMultilevel"/>
    <w:tmpl w:val="0AA602BC"/>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49034370"/>
    <w:multiLevelType w:val="hybridMultilevel"/>
    <w:tmpl w:val="441C3CF4"/>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49DE019A"/>
    <w:multiLevelType w:val="hybridMultilevel"/>
    <w:tmpl w:val="09C645D6"/>
    <w:lvl w:ilvl="0" w:tplc="6B10B0FA">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22E03B5"/>
    <w:multiLevelType w:val="hybridMultilevel"/>
    <w:tmpl w:val="AFEEE094"/>
    <w:lvl w:ilvl="0" w:tplc="2E90C74C">
      <w:start w:val="1"/>
      <w:numFmt w:val="bullet"/>
      <w:lvlText w:val=""/>
      <w:lvlJc w:val="left"/>
      <w:pPr>
        <w:ind w:left="1440" w:hanging="360"/>
      </w:pPr>
      <w:rPr>
        <w:rFonts w:ascii="Symbol" w:hAnsi="Symbol"/>
      </w:rPr>
    </w:lvl>
    <w:lvl w:ilvl="1" w:tplc="2F86A886">
      <w:start w:val="1"/>
      <w:numFmt w:val="bullet"/>
      <w:lvlText w:val=""/>
      <w:lvlJc w:val="left"/>
      <w:pPr>
        <w:ind w:left="1440" w:hanging="360"/>
      </w:pPr>
      <w:rPr>
        <w:rFonts w:ascii="Symbol" w:hAnsi="Symbol"/>
      </w:rPr>
    </w:lvl>
    <w:lvl w:ilvl="2" w:tplc="C01ED930">
      <w:start w:val="1"/>
      <w:numFmt w:val="bullet"/>
      <w:lvlText w:val=""/>
      <w:lvlJc w:val="left"/>
      <w:pPr>
        <w:ind w:left="1440" w:hanging="360"/>
      </w:pPr>
      <w:rPr>
        <w:rFonts w:ascii="Symbol" w:hAnsi="Symbol"/>
      </w:rPr>
    </w:lvl>
    <w:lvl w:ilvl="3" w:tplc="AA3434AE">
      <w:start w:val="1"/>
      <w:numFmt w:val="bullet"/>
      <w:lvlText w:val=""/>
      <w:lvlJc w:val="left"/>
      <w:pPr>
        <w:ind w:left="1440" w:hanging="360"/>
      </w:pPr>
      <w:rPr>
        <w:rFonts w:ascii="Symbol" w:hAnsi="Symbol"/>
      </w:rPr>
    </w:lvl>
    <w:lvl w:ilvl="4" w:tplc="4AD2F172">
      <w:start w:val="1"/>
      <w:numFmt w:val="bullet"/>
      <w:lvlText w:val=""/>
      <w:lvlJc w:val="left"/>
      <w:pPr>
        <w:ind w:left="1440" w:hanging="360"/>
      </w:pPr>
      <w:rPr>
        <w:rFonts w:ascii="Symbol" w:hAnsi="Symbol"/>
      </w:rPr>
    </w:lvl>
    <w:lvl w:ilvl="5" w:tplc="22F205C8">
      <w:start w:val="1"/>
      <w:numFmt w:val="bullet"/>
      <w:lvlText w:val=""/>
      <w:lvlJc w:val="left"/>
      <w:pPr>
        <w:ind w:left="1440" w:hanging="360"/>
      </w:pPr>
      <w:rPr>
        <w:rFonts w:ascii="Symbol" w:hAnsi="Symbol"/>
      </w:rPr>
    </w:lvl>
    <w:lvl w:ilvl="6" w:tplc="179C3D6C">
      <w:start w:val="1"/>
      <w:numFmt w:val="bullet"/>
      <w:lvlText w:val=""/>
      <w:lvlJc w:val="left"/>
      <w:pPr>
        <w:ind w:left="1440" w:hanging="360"/>
      </w:pPr>
      <w:rPr>
        <w:rFonts w:ascii="Symbol" w:hAnsi="Symbol"/>
      </w:rPr>
    </w:lvl>
    <w:lvl w:ilvl="7" w:tplc="BA3E6B06">
      <w:start w:val="1"/>
      <w:numFmt w:val="bullet"/>
      <w:lvlText w:val=""/>
      <w:lvlJc w:val="left"/>
      <w:pPr>
        <w:ind w:left="1440" w:hanging="360"/>
      </w:pPr>
      <w:rPr>
        <w:rFonts w:ascii="Symbol" w:hAnsi="Symbol"/>
      </w:rPr>
    </w:lvl>
    <w:lvl w:ilvl="8" w:tplc="2EC6DB8C">
      <w:start w:val="1"/>
      <w:numFmt w:val="bullet"/>
      <w:lvlText w:val=""/>
      <w:lvlJc w:val="left"/>
      <w:pPr>
        <w:ind w:left="1440" w:hanging="360"/>
      </w:pPr>
      <w:rPr>
        <w:rFonts w:ascii="Symbol" w:hAnsi="Symbol"/>
      </w:rPr>
    </w:lvl>
  </w:abstractNum>
  <w:abstractNum w:abstractNumId="23" w15:restartNumberingAfterBreak="0">
    <w:nsid w:val="55E037FC"/>
    <w:multiLevelType w:val="hybridMultilevel"/>
    <w:tmpl w:val="140C608E"/>
    <w:lvl w:ilvl="0" w:tplc="04130017">
      <w:start w:val="1"/>
      <w:numFmt w:val="low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6E0064E"/>
    <w:multiLevelType w:val="hybridMultilevel"/>
    <w:tmpl w:val="ADE6E20C"/>
    <w:lvl w:ilvl="0" w:tplc="69DEC652">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7256AAF"/>
    <w:multiLevelType w:val="hybridMultilevel"/>
    <w:tmpl w:val="2D94F02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74E17AB"/>
    <w:multiLevelType w:val="hybridMultilevel"/>
    <w:tmpl w:val="28E08CC0"/>
    <w:lvl w:ilvl="0" w:tplc="DF00A99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A1E0AD9"/>
    <w:multiLevelType w:val="hybridMultilevel"/>
    <w:tmpl w:val="3C68CF92"/>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AAB1A67"/>
    <w:multiLevelType w:val="hybridMultilevel"/>
    <w:tmpl w:val="FB1ABA9C"/>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61E96D5E"/>
    <w:multiLevelType w:val="hybridMultilevel"/>
    <w:tmpl w:val="FFB20624"/>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277338B"/>
    <w:multiLevelType w:val="hybridMultilevel"/>
    <w:tmpl w:val="F9D0687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69540DCD"/>
    <w:multiLevelType w:val="hybridMultilevel"/>
    <w:tmpl w:val="CC72C120"/>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6A1A27E5"/>
    <w:multiLevelType w:val="hybridMultilevel"/>
    <w:tmpl w:val="6D8E77B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B416ABC"/>
    <w:multiLevelType w:val="hybridMultilevel"/>
    <w:tmpl w:val="B024C65A"/>
    <w:lvl w:ilvl="0" w:tplc="04130015">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6B50241F"/>
    <w:multiLevelType w:val="hybridMultilevel"/>
    <w:tmpl w:val="4DD447A2"/>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6B9C0314"/>
    <w:multiLevelType w:val="hybridMultilevel"/>
    <w:tmpl w:val="C6D8C404"/>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6DF2265F"/>
    <w:multiLevelType w:val="hybridMultilevel"/>
    <w:tmpl w:val="0E7E4754"/>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6E8B09D9"/>
    <w:multiLevelType w:val="hybridMultilevel"/>
    <w:tmpl w:val="6DB4FBC8"/>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F294120"/>
    <w:multiLevelType w:val="multilevel"/>
    <w:tmpl w:val="8906301C"/>
    <w:lvl w:ilvl="0">
      <w:start w:val="1"/>
      <w:numFmt w:val="decimal"/>
      <w:pStyle w:val="Heading1"/>
      <w:suff w:val="space"/>
      <w:lvlText w:val="Hoofdstuk %1:"/>
      <w:lvlJc w:val="left"/>
      <w:pPr>
        <w:ind w:left="360" w:hanging="360"/>
      </w:pPr>
      <w:rPr>
        <w:rFonts w:hint="default"/>
      </w:rPr>
    </w:lvl>
    <w:lvl w:ilvl="1">
      <w:start w:val="1"/>
      <w:numFmt w:val="decimal"/>
      <w:pStyle w:val="Heading2"/>
      <w:lvlText w:val="%1.%2."/>
      <w:lvlJc w:val="left"/>
      <w:pPr>
        <w:ind w:left="567" w:hanging="567"/>
      </w:pPr>
      <w:rPr>
        <w:rFonts w:hint="default"/>
      </w:rPr>
    </w:lvl>
    <w:lvl w:ilvl="2">
      <w:start w:val="1"/>
      <w:numFmt w:val="decimal"/>
      <w:lvlRestart w:val="1"/>
      <w:pStyle w:val="Heading3"/>
      <w:lvlText w:val="Opdracht %1.%3."/>
      <w:lvlJc w:val="left"/>
      <w:pPr>
        <w:ind w:left="567" w:hanging="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2E87C79"/>
    <w:multiLevelType w:val="hybridMultilevel"/>
    <w:tmpl w:val="E1F2BCD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757311D7"/>
    <w:multiLevelType w:val="hybridMultilevel"/>
    <w:tmpl w:val="7572F100"/>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7D29711C"/>
    <w:multiLevelType w:val="hybridMultilevel"/>
    <w:tmpl w:val="29C60540"/>
    <w:lvl w:ilvl="0" w:tplc="04130001">
      <w:start w:val="1"/>
      <w:numFmt w:val="bullet"/>
      <w:lvlText w:val=""/>
      <w:lvlJc w:val="left"/>
      <w:pPr>
        <w:ind w:left="774" w:hanging="360"/>
      </w:pPr>
      <w:rPr>
        <w:rFonts w:ascii="Symbol" w:hAnsi="Symbol" w:hint="default"/>
      </w:rPr>
    </w:lvl>
    <w:lvl w:ilvl="1" w:tplc="04130003" w:tentative="1">
      <w:start w:val="1"/>
      <w:numFmt w:val="bullet"/>
      <w:lvlText w:val="o"/>
      <w:lvlJc w:val="left"/>
      <w:pPr>
        <w:ind w:left="1494" w:hanging="360"/>
      </w:pPr>
      <w:rPr>
        <w:rFonts w:ascii="Courier New" w:hAnsi="Courier New" w:cs="Courier New" w:hint="default"/>
      </w:rPr>
    </w:lvl>
    <w:lvl w:ilvl="2" w:tplc="04130005" w:tentative="1">
      <w:start w:val="1"/>
      <w:numFmt w:val="bullet"/>
      <w:lvlText w:val=""/>
      <w:lvlJc w:val="left"/>
      <w:pPr>
        <w:ind w:left="2214" w:hanging="360"/>
      </w:pPr>
      <w:rPr>
        <w:rFonts w:ascii="Wingdings" w:hAnsi="Wingdings" w:hint="default"/>
      </w:rPr>
    </w:lvl>
    <w:lvl w:ilvl="3" w:tplc="04130001" w:tentative="1">
      <w:start w:val="1"/>
      <w:numFmt w:val="bullet"/>
      <w:lvlText w:val=""/>
      <w:lvlJc w:val="left"/>
      <w:pPr>
        <w:ind w:left="2934" w:hanging="360"/>
      </w:pPr>
      <w:rPr>
        <w:rFonts w:ascii="Symbol" w:hAnsi="Symbol" w:hint="default"/>
      </w:rPr>
    </w:lvl>
    <w:lvl w:ilvl="4" w:tplc="04130003" w:tentative="1">
      <w:start w:val="1"/>
      <w:numFmt w:val="bullet"/>
      <w:lvlText w:val="o"/>
      <w:lvlJc w:val="left"/>
      <w:pPr>
        <w:ind w:left="3654" w:hanging="360"/>
      </w:pPr>
      <w:rPr>
        <w:rFonts w:ascii="Courier New" w:hAnsi="Courier New" w:cs="Courier New" w:hint="default"/>
      </w:rPr>
    </w:lvl>
    <w:lvl w:ilvl="5" w:tplc="04130005" w:tentative="1">
      <w:start w:val="1"/>
      <w:numFmt w:val="bullet"/>
      <w:lvlText w:val=""/>
      <w:lvlJc w:val="left"/>
      <w:pPr>
        <w:ind w:left="4374" w:hanging="360"/>
      </w:pPr>
      <w:rPr>
        <w:rFonts w:ascii="Wingdings" w:hAnsi="Wingdings" w:hint="default"/>
      </w:rPr>
    </w:lvl>
    <w:lvl w:ilvl="6" w:tplc="04130001" w:tentative="1">
      <w:start w:val="1"/>
      <w:numFmt w:val="bullet"/>
      <w:lvlText w:val=""/>
      <w:lvlJc w:val="left"/>
      <w:pPr>
        <w:ind w:left="5094" w:hanging="360"/>
      </w:pPr>
      <w:rPr>
        <w:rFonts w:ascii="Symbol" w:hAnsi="Symbol" w:hint="default"/>
      </w:rPr>
    </w:lvl>
    <w:lvl w:ilvl="7" w:tplc="04130003" w:tentative="1">
      <w:start w:val="1"/>
      <w:numFmt w:val="bullet"/>
      <w:lvlText w:val="o"/>
      <w:lvlJc w:val="left"/>
      <w:pPr>
        <w:ind w:left="5814" w:hanging="360"/>
      </w:pPr>
      <w:rPr>
        <w:rFonts w:ascii="Courier New" w:hAnsi="Courier New" w:cs="Courier New" w:hint="default"/>
      </w:rPr>
    </w:lvl>
    <w:lvl w:ilvl="8" w:tplc="04130005" w:tentative="1">
      <w:start w:val="1"/>
      <w:numFmt w:val="bullet"/>
      <w:lvlText w:val=""/>
      <w:lvlJc w:val="left"/>
      <w:pPr>
        <w:ind w:left="6534" w:hanging="360"/>
      </w:pPr>
      <w:rPr>
        <w:rFonts w:ascii="Wingdings" w:hAnsi="Wingdings" w:hint="default"/>
      </w:rPr>
    </w:lvl>
  </w:abstractNum>
  <w:abstractNum w:abstractNumId="42" w15:restartNumberingAfterBreak="0">
    <w:nsid w:val="7FC57327"/>
    <w:multiLevelType w:val="hybridMultilevel"/>
    <w:tmpl w:val="0394A5F4"/>
    <w:lvl w:ilvl="0" w:tplc="A3CC634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742289375">
    <w:abstractNumId w:val="11"/>
  </w:num>
  <w:num w:numId="2" w16cid:durableId="604002534">
    <w:abstractNumId w:val="5"/>
  </w:num>
  <w:num w:numId="3" w16cid:durableId="519274253">
    <w:abstractNumId w:val="38"/>
  </w:num>
  <w:num w:numId="4" w16cid:durableId="1453012846">
    <w:abstractNumId w:val="7"/>
  </w:num>
  <w:num w:numId="5" w16cid:durableId="1049644661">
    <w:abstractNumId w:val="10"/>
  </w:num>
  <w:num w:numId="6" w16cid:durableId="1067074643">
    <w:abstractNumId w:val="26"/>
  </w:num>
  <w:num w:numId="7" w16cid:durableId="1501310270">
    <w:abstractNumId w:val="13"/>
  </w:num>
  <w:num w:numId="8" w16cid:durableId="84417390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06409647">
    <w:abstractNumId w:val="18"/>
  </w:num>
  <w:num w:numId="10" w16cid:durableId="838498512">
    <w:abstractNumId w:val="9"/>
  </w:num>
  <w:num w:numId="11" w16cid:durableId="1901092297">
    <w:abstractNumId w:val="37"/>
  </w:num>
  <w:num w:numId="12" w16cid:durableId="736710193">
    <w:abstractNumId w:val="31"/>
  </w:num>
  <w:num w:numId="13" w16cid:durableId="543491869">
    <w:abstractNumId w:val="36"/>
  </w:num>
  <w:num w:numId="14" w16cid:durableId="963659970">
    <w:abstractNumId w:val="29"/>
  </w:num>
  <w:num w:numId="15" w16cid:durableId="1356076384">
    <w:abstractNumId w:val="16"/>
  </w:num>
  <w:num w:numId="16" w16cid:durableId="29958720">
    <w:abstractNumId w:val="40"/>
  </w:num>
  <w:num w:numId="17" w16cid:durableId="1626423901">
    <w:abstractNumId w:val="34"/>
  </w:num>
  <w:num w:numId="18" w16cid:durableId="1189026634">
    <w:abstractNumId w:val="27"/>
  </w:num>
  <w:num w:numId="19" w16cid:durableId="1624145194">
    <w:abstractNumId w:val="19"/>
  </w:num>
  <w:num w:numId="20" w16cid:durableId="2003317102">
    <w:abstractNumId w:val="1"/>
  </w:num>
  <w:num w:numId="21" w16cid:durableId="1425807108">
    <w:abstractNumId w:val="12"/>
  </w:num>
  <w:num w:numId="22" w16cid:durableId="553464620">
    <w:abstractNumId w:val="8"/>
  </w:num>
  <w:num w:numId="23" w16cid:durableId="1949776809">
    <w:abstractNumId w:val="3"/>
  </w:num>
  <w:num w:numId="24" w16cid:durableId="554394078">
    <w:abstractNumId w:val="2"/>
  </w:num>
  <w:num w:numId="25" w16cid:durableId="325010695">
    <w:abstractNumId w:val="6"/>
  </w:num>
  <w:num w:numId="26" w16cid:durableId="761296523">
    <w:abstractNumId w:val="30"/>
  </w:num>
  <w:num w:numId="27" w16cid:durableId="190921202">
    <w:abstractNumId w:val="21"/>
  </w:num>
  <w:num w:numId="28" w16cid:durableId="2104106653">
    <w:abstractNumId w:val="25"/>
  </w:num>
  <w:num w:numId="29" w16cid:durableId="721907597">
    <w:abstractNumId w:val="42"/>
  </w:num>
  <w:num w:numId="30" w16cid:durableId="1877346603">
    <w:abstractNumId w:val="35"/>
  </w:num>
  <w:num w:numId="31" w16cid:durableId="630984744">
    <w:abstractNumId w:val="28"/>
  </w:num>
  <w:num w:numId="32" w16cid:durableId="923882699">
    <w:abstractNumId w:val="17"/>
  </w:num>
  <w:num w:numId="33" w16cid:durableId="1876306681">
    <w:abstractNumId w:val="23"/>
  </w:num>
  <w:num w:numId="34" w16cid:durableId="872109686">
    <w:abstractNumId w:val="15"/>
  </w:num>
  <w:num w:numId="35" w16cid:durableId="837427825">
    <w:abstractNumId w:val="4"/>
  </w:num>
  <w:num w:numId="36" w16cid:durableId="1139418500">
    <w:abstractNumId w:val="41"/>
  </w:num>
  <w:num w:numId="37" w16cid:durableId="392898051">
    <w:abstractNumId w:val="0"/>
  </w:num>
  <w:num w:numId="38" w16cid:durableId="287053486">
    <w:abstractNumId w:val="24"/>
  </w:num>
  <w:num w:numId="39" w16cid:durableId="1773430946">
    <w:abstractNumId w:val="32"/>
  </w:num>
  <w:num w:numId="40" w16cid:durableId="190070160">
    <w:abstractNumId w:val="39"/>
  </w:num>
  <w:num w:numId="41" w16cid:durableId="539242320">
    <w:abstractNumId w:val="33"/>
  </w:num>
  <w:num w:numId="42" w16cid:durableId="623578843">
    <w:abstractNumId w:val="14"/>
  </w:num>
  <w:num w:numId="43" w16cid:durableId="1634172850">
    <w:abstractNumId w:val="20"/>
  </w:num>
  <w:num w:numId="44" w16cid:durableId="63770356">
    <w:abstractNumId w:val="22"/>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odewijk Koopman">
    <w15:presenceInfo w15:providerId="AD" w15:userId="S::lodewijkkoopma@tudelft.nl::0c25d945-47bd-4201-9721-373e3010c0ec"/>
  </w15:person>
  <w15:person w15:author="Rutger Ockhorst">
    <w15:presenceInfo w15:providerId="AD" w15:userId="S::rutgerockhorst@tudelft.nl::1a0eb33c-a9f6-429c-8ace-788a56c4efed"/>
  </w15:person>
  <w15:person w15:author="Lodewijk Koopman [2]">
    <w15:presenceInfo w15:providerId="AD" w15:userId="S-1-5-21-2082945442-480271342-340043625-4166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A49"/>
    <w:rsid w:val="00001FC2"/>
    <w:rsid w:val="000040C4"/>
    <w:rsid w:val="000045D7"/>
    <w:rsid w:val="0000780B"/>
    <w:rsid w:val="00010373"/>
    <w:rsid w:val="00010ECC"/>
    <w:rsid w:val="00013E2E"/>
    <w:rsid w:val="00013E7D"/>
    <w:rsid w:val="000149F2"/>
    <w:rsid w:val="000158FA"/>
    <w:rsid w:val="00017029"/>
    <w:rsid w:val="000177D5"/>
    <w:rsid w:val="000205A6"/>
    <w:rsid w:val="000216CD"/>
    <w:rsid w:val="000219DB"/>
    <w:rsid w:val="000220DF"/>
    <w:rsid w:val="00022B2D"/>
    <w:rsid w:val="00022DF8"/>
    <w:rsid w:val="00022ECA"/>
    <w:rsid w:val="00024945"/>
    <w:rsid w:val="00024FEE"/>
    <w:rsid w:val="000311E8"/>
    <w:rsid w:val="00031379"/>
    <w:rsid w:val="00031854"/>
    <w:rsid w:val="00034942"/>
    <w:rsid w:val="00035D68"/>
    <w:rsid w:val="00041843"/>
    <w:rsid w:val="00041E30"/>
    <w:rsid w:val="0004274A"/>
    <w:rsid w:val="00042962"/>
    <w:rsid w:val="00044F18"/>
    <w:rsid w:val="000453E8"/>
    <w:rsid w:val="0004747F"/>
    <w:rsid w:val="00047A15"/>
    <w:rsid w:val="00051961"/>
    <w:rsid w:val="00052E81"/>
    <w:rsid w:val="00053C74"/>
    <w:rsid w:val="00054120"/>
    <w:rsid w:val="000546E1"/>
    <w:rsid w:val="0005559B"/>
    <w:rsid w:val="00055903"/>
    <w:rsid w:val="00055B8B"/>
    <w:rsid w:val="00056453"/>
    <w:rsid w:val="000564D1"/>
    <w:rsid w:val="00056CF4"/>
    <w:rsid w:val="000575B9"/>
    <w:rsid w:val="00057915"/>
    <w:rsid w:val="00060564"/>
    <w:rsid w:val="000608D0"/>
    <w:rsid w:val="00061119"/>
    <w:rsid w:val="00062089"/>
    <w:rsid w:val="00063AE9"/>
    <w:rsid w:val="0006421F"/>
    <w:rsid w:val="0006477D"/>
    <w:rsid w:val="00065C09"/>
    <w:rsid w:val="0006661E"/>
    <w:rsid w:val="00066FAE"/>
    <w:rsid w:val="000679BF"/>
    <w:rsid w:val="00070266"/>
    <w:rsid w:val="00072AB6"/>
    <w:rsid w:val="00073014"/>
    <w:rsid w:val="000736B4"/>
    <w:rsid w:val="0007496D"/>
    <w:rsid w:val="00074EF8"/>
    <w:rsid w:val="000758D2"/>
    <w:rsid w:val="00075D39"/>
    <w:rsid w:val="0007759C"/>
    <w:rsid w:val="00080190"/>
    <w:rsid w:val="00080471"/>
    <w:rsid w:val="0008083C"/>
    <w:rsid w:val="00080ECE"/>
    <w:rsid w:val="00082265"/>
    <w:rsid w:val="00082FB7"/>
    <w:rsid w:val="00084D6E"/>
    <w:rsid w:val="00087934"/>
    <w:rsid w:val="000904C1"/>
    <w:rsid w:val="0009094F"/>
    <w:rsid w:val="0009247A"/>
    <w:rsid w:val="000924A1"/>
    <w:rsid w:val="0009308F"/>
    <w:rsid w:val="00095DBE"/>
    <w:rsid w:val="00095F6C"/>
    <w:rsid w:val="000960D0"/>
    <w:rsid w:val="00096CAC"/>
    <w:rsid w:val="00096EEF"/>
    <w:rsid w:val="000971AB"/>
    <w:rsid w:val="00097410"/>
    <w:rsid w:val="000A08F9"/>
    <w:rsid w:val="000A1362"/>
    <w:rsid w:val="000A1956"/>
    <w:rsid w:val="000A1A35"/>
    <w:rsid w:val="000A222D"/>
    <w:rsid w:val="000A3F90"/>
    <w:rsid w:val="000A4D6A"/>
    <w:rsid w:val="000A4E2A"/>
    <w:rsid w:val="000A52AF"/>
    <w:rsid w:val="000A5F3F"/>
    <w:rsid w:val="000A6250"/>
    <w:rsid w:val="000A685F"/>
    <w:rsid w:val="000A6883"/>
    <w:rsid w:val="000A6C77"/>
    <w:rsid w:val="000A73DB"/>
    <w:rsid w:val="000B108B"/>
    <w:rsid w:val="000B11BF"/>
    <w:rsid w:val="000B1D9E"/>
    <w:rsid w:val="000B2BA0"/>
    <w:rsid w:val="000B3332"/>
    <w:rsid w:val="000B434D"/>
    <w:rsid w:val="000B464E"/>
    <w:rsid w:val="000B48CE"/>
    <w:rsid w:val="000B4F4F"/>
    <w:rsid w:val="000B51E8"/>
    <w:rsid w:val="000B6C3B"/>
    <w:rsid w:val="000C0333"/>
    <w:rsid w:val="000C0626"/>
    <w:rsid w:val="000C188C"/>
    <w:rsid w:val="000C34F2"/>
    <w:rsid w:val="000C3829"/>
    <w:rsid w:val="000C3860"/>
    <w:rsid w:val="000C4D75"/>
    <w:rsid w:val="000C57CA"/>
    <w:rsid w:val="000C74A5"/>
    <w:rsid w:val="000C7AD1"/>
    <w:rsid w:val="000C7EC3"/>
    <w:rsid w:val="000D0A48"/>
    <w:rsid w:val="000D1573"/>
    <w:rsid w:val="000D231F"/>
    <w:rsid w:val="000D2CD9"/>
    <w:rsid w:val="000D3FE6"/>
    <w:rsid w:val="000D589D"/>
    <w:rsid w:val="000D66DB"/>
    <w:rsid w:val="000D791E"/>
    <w:rsid w:val="000E0488"/>
    <w:rsid w:val="000E089D"/>
    <w:rsid w:val="000E15AD"/>
    <w:rsid w:val="000E3448"/>
    <w:rsid w:val="000E5B02"/>
    <w:rsid w:val="000E6EDD"/>
    <w:rsid w:val="000F0231"/>
    <w:rsid w:val="000F0D08"/>
    <w:rsid w:val="000F1DD0"/>
    <w:rsid w:val="000F35B9"/>
    <w:rsid w:val="000F4DB7"/>
    <w:rsid w:val="000F59D5"/>
    <w:rsid w:val="000F64C7"/>
    <w:rsid w:val="000F6586"/>
    <w:rsid w:val="000F6F59"/>
    <w:rsid w:val="001006E8"/>
    <w:rsid w:val="00102698"/>
    <w:rsid w:val="00103B13"/>
    <w:rsid w:val="00103E33"/>
    <w:rsid w:val="00103F61"/>
    <w:rsid w:val="001057CE"/>
    <w:rsid w:val="0010748F"/>
    <w:rsid w:val="001102B6"/>
    <w:rsid w:val="00111915"/>
    <w:rsid w:val="0011240F"/>
    <w:rsid w:val="00112D37"/>
    <w:rsid w:val="0011376D"/>
    <w:rsid w:val="00113884"/>
    <w:rsid w:val="00114675"/>
    <w:rsid w:val="00114A49"/>
    <w:rsid w:val="0011658A"/>
    <w:rsid w:val="00116B62"/>
    <w:rsid w:val="00117505"/>
    <w:rsid w:val="0012025A"/>
    <w:rsid w:val="00120652"/>
    <w:rsid w:val="00121D04"/>
    <w:rsid w:val="0012205C"/>
    <w:rsid w:val="001243AC"/>
    <w:rsid w:val="001248C9"/>
    <w:rsid w:val="00125DF9"/>
    <w:rsid w:val="0012682F"/>
    <w:rsid w:val="00127308"/>
    <w:rsid w:val="00130955"/>
    <w:rsid w:val="001314D6"/>
    <w:rsid w:val="00131ED7"/>
    <w:rsid w:val="00135D11"/>
    <w:rsid w:val="00135FF5"/>
    <w:rsid w:val="00136406"/>
    <w:rsid w:val="00136BA3"/>
    <w:rsid w:val="00140D83"/>
    <w:rsid w:val="00142C68"/>
    <w:rsid w:val="001439DA"/>
    <w:rsid w:val="00146295"/>
    <w:rsid w:val="001501D6"/>
    <w:rsid w:val="00150A6A"/>
    <w:rsid w:val="00150BC1"/>
    <w:rsid w:val="00150F3C"/>
    <w:rsid w:val="00152ED4"/>
    <w:rsid w:val="0015376E"/>
    <w:rsid w:val="00153DB7"/>
    <w:rsid w:val="001544FA"/>
    <w:rsid w:val="0015492E"/>
    <w:rsid w:val="00154F90"/>
    <w:rsid w:val="00155235"/>
    <w:rsid w:val="0015590C"/>
    <w:rsid w:val="00156711"/>
    <w:rsid w:val="00157BF9"/>
    <w:rsid w:val="0016112A"/>
    <w:rsid w:val="00161C6C"/>
    <w:rsid w:val="00161EBF"/>
    <w:rsid w:val="0016333C"/>
    <w:rsid w:val="00163370"/>
    <w:rsid w:val="001660F3"/>
    <w:rsid w:val="00167180"/>
    <w:rsid w:val="0017070F"/>
    <w:rsid w:val="00171321"/>
    <w:rsid w:val="00171A46"/>
    <w:rsid w:val="001722CE"/>
    <w:rsid w:val="001729F1"/>
    <w:rsid w:val="00172FC1"/>
    <w:rsid w:val="00174B3B"/>
    <w:rsid w:val="001756BC"/>
    <w:rsid w:val="0017650E"/>
    <w:rsid w:val="00176698"/>
    <w:rsid w:val="00176E78"/>
    <w:rsid w:val="001775F5"/>
    <w:rsid w:val="001777A3"/>
    <w:rsid w:val="00181CFF"/>
    <w:rsid w:val="00184040"/>
    <w:rsid w:val="00184680"/>
    <w:rsid w:val="00185231"/>
    <w:rsid w:val="00185AFA"/>
    <w:rsid w:val="00186E1F"/>
    <w:rsid w:val="0019118E"/>
    <w:rsid w:val="00191E6A"/>
    <w:rsid w:val="001950BC"/>
    <w:rsid w:val="001958A7"/>
    <w:rsid w:val="001959D1"/>
    <w:rsid w:val="001A14E4"/>
    <w:rsid w:val="001A2DC6"/>
    <w:rsid w:val="001A3AAD"/>
    <w:rsid w:val="001A508C"/>
    <w:rsid w:val="001B11C3"/>
    <w:rsid w:val="001B145C"/>
    <w:rsid w:val="001B162B"/>
    <w:rsid w:val="001B17C8"/>
    <w:rsid w:val="001B19DA"/>
    <w:rsid w:val="001B24CA"/>
    <w:rsid w:val="001B29F9"/>
    <w:rsid w:val="001B3291"/>
    <w:rsid w:val="001B35A8"/>
    <w:rsid w:val="001B42AE"/>
    <w:rsid w:val="001B5217"/>
    <w:rsid w:val="001B60E1"/>
    <w:rsid w:val="001B6CEA"/>
    <w:rsid w:val="001C093B"/>
    <w:rsid w:val="001C1202"/>
    <w:rsid w:val="001C156A"/>
    <w:rsid w:val="001C17DC"/>
    <w:rsid w:val="001C1AD5"/>
    <w:rsid w:val="001C4143"/>
    <w:rsid w:val="001C4417"/>
    <w:rsid w:val="001C4DBD"/>
    <w:rsid w:val="001C59F1"/>
    <w:rsid w:val="001C5A04"/>
    <w:rsid w:val="001C5B3D"/>
    <w:rsid w:val="001C6233"/>
    <w:rsid w:val="001C64B5"/>
    <w:rsid w:val="001C6C7C"/>
    <w:rsid w:val="001C7D61"/>
    <w:rsid w:val="001D002F"/>
    <w:rsid w:val="001D0303"/>
    <w:rsid w:val="001D091B"/>
    <w:rsid w:val="001D11B4"/>
    <w:rsid w:val="001D209D"/>
    <w:rsid w:val="001D263A"/>
    <w:rsid w:val="001D305C"/>
    <w:rsid w:val="001D311A"/>
    <w:rsid w:val="001D34B9"/>
    <w:rsid w:val="001D3D4F"/>
    <w:rsid w:val="001D4F55"/>
    <w:rsid w:val="001E0434"/>
    <w:rsid w:val="001E1D89"/>
    <w:rsid w:val="001E21BE"/>
    <w:rsid w:val="001E320D"/>
    <w:rsid w:val="001E34BA"/>
    <w:rsid w:val="001E370A"/>
    <w:rsid w:val="001E37C8"/>
    <w:rsid w:val="001E74F3"/>
    <w:rsid w:val="001F065C"/>
    <w:rsid w:val="001F11B0"/>
    <w:rsid w:val="001F1B73"/>
    <w:rsid w:val="001F2AAC"/>
    <w:rsid w:val="001F2EAD"/>
    <w:rsid w:val="001F38A9"/>
    <w:rsid w:val="001F45DE"/>
    <w:rsid w:val="001F4856"/>
    <w:rsid w:val="001F4CBA"/>
    <w:rsid w:val="0020046B"/>
    <w:rsid w:val="002022A2"/>
    <w:rsid w:val="00203545"/>
    <w:rsid w:val="00204031"/>
    <w:rsid w:val="002043FA"/>
    <w:rsid w:val="002044A7"/>
    <w:rsid w:val="00205AED"/>
    <w:rsid w:val="0020636C"/>
    <w:rsid w:val="0020675B"/>
    <w:rsid w:val="00207BC4"/>
    <w:rsid w:val="002109ED"/>
    <w:rsid w:val="002111D3"/>
    <w:rsid w:val="002122B0"/>
    <w:rsid w:val="00212FA9"/>
    <w:rsid w:val="002137C7"/>
    <w:rsid w:val="0021492A"/>
    <w:rsid w:val="00214B0E"/>
    <w:rsid w:val="00216802"/>
    <w:rsid w:val="00216A7F"/>
    <w:rsid w:val="00220617"/>
    <w:rsid w:val="00221606"/>
    <w:rsid w:val="00221A79"/>
    <w:rsid w:val="00222542"/>
    <w:rsid w:val="002235A9"/>
    <w:rsid w:val="00223A03"/>
    <w:rsid w:val="00224646"/>
    <w:rsid w:val="00225980"/>
    <w:rsid w:val="00226134"/>
    <w:rsid w:val="002263D5"/>
    <w:rsid w:val="00227756"/>
    <w:rsid w:val="00227D68"/>
    <w:rsid w:val="00230287"/>
    <w:rsid w:val="00230610"/>
    <w:rsid w:val="00230DB9"/>
    <w:rsid w:val="00231A88"/>
    <w:rsid w:val="0023265F"/>
    <w:rsid w:val="002331C1"/>
    <w:rsid w:val="00236801"/>
    <w:rsid w:val="002378E1"/>
    <w:rsid w:val="00237AA3"/>
    <w:rsid w:val="00240297"/>
    <w:rsid w:val="00241092"/>
    <w:rsid w:val="00242A5E"/>
    <w:rsid w:val="002440B6"/>
    <w:rsid w:val="00244371"/>
    <w:rsid w:val="00244E80"/>
    <w:rsid w:val="002476B2"/>
    <w:rsid w:val="002478F0"/>
    <w:rsid w:val="00247928"/>
    <w:rsid w:val="00252FD5"/>
    <w:rsid w:val="00253346"/>
    <w:rsid w:val="0025351A"/>
    <w:rsid w:val="002537AF"/>
    <w:rsid w:val="00253D1D"/>
    <w:rsid w:val="00254613"/>
    <w:rsid w:val="00254934"/>
    <w:rsid w:val="002552B6"/>
    <w:rsid w:val="00255ED6"/>
    <w:rsid w:val="002562A4"/>
    <w:rsid w:val="00256332"/>
    <w:rsid w:val="00260D95"/>
    <w:rsid w:val="00261E89"/>
    <w:rsid w:val="0026224D"/>
    <w:rsid w:val="00264058"/>
    <w:rsid w:val="00264A9D"/>
    <w:rsid w:val="002707A1"/>
    <w:rsid w:val="00270D61"/>
    <w:rsid w:val="00271FD9"/>
    <w:rsid w:val="002741AD"/>
    <w:rsid w:val="002771C5"/>
    <w:rsid w:val="0028026C"/>
    <w:rsid w:val="00280C1F"/>
    <w:rsid w:val="0028174B"/>
    <w:rsid w:val="00281815"/>
    <w:rsid w:val="00281A99"/>
    <w:rsid w:val="002824C3"/>
    <w:rsid w:val="00284743"/>
    <w:rsid w:val="002848CE"/>
    <w:rsid w:val="00284A97"/>
    <w:rsid w:val="00284B17"/>
    <w:rsid w:val="00284B59"/>
    <w:rsid w:val="00285BD7"/>
    <w:rsid w:val="00285BEE"/>
    <w:rsid w:val="00286479"/>
    <w:rsid w:val="00287D3D"/>
    <w:rsid w:val="00290BF0"/>
    <w:rsid w:val="00291159"/>
    <w:rsid w:val="00292E63"/>
    <w:rsid w:val="00293711"/>
    <w:rsid w:val="002948DA"/>
    <w:rsid w:val="00294BA4"/>
    <w:rsid w:val="00295042"/>
    <w:rsid w:val="002959D5"/>
    <w:rsid w:val="00296FDF"/>
    <w:rsid w:val="002A01CE"/>
    <w:rsid w:val="002A0FCE"/>
    <w:rsid w:val="002A1006"/>
    <w:rsid w:val="002A2260"/>
    <w:rsid w:val="002A242B"/>
    <w:rsid w:val="002A252C"/>
    <w:rsid w:val="002A2B62"/>
    <w:rsid w:val="002A3035"/>
    <w:rsid w:val="002A3198"/>
    <w:rsid w:val="002A6684"/>
    <w:rsid w:val="002A768C"/>
    <w:rsid w:val="002B0506"/>
    <w:rsid w:val="002B270B"/>
    <w:rsid w:val="002B2BF1"/>
    <w:rsid w:val="002B38D8"/>
    <w:rsid w:val="002B4D8B"/>
    <w:rsid w:val="002B5969"/>
    <w:rsid w:val="002B6215"/>
    <w:rsid w:val="002B7020"/>
    <w:rsid w:val="002B725D"/>
    <w:rsid w:val="002B7495"/>
    <w:rsid w:val="002C0813"/>
    <w:rsid w:val="002C20FC"/>
    <w:rsid w:val="002C2D61"/>
    <w:rsid w:val="002C356A"/>
    <w:rsid w:val="002C4099"/>
    <w:rsid w:val="002C4409"/>
    <w:rsid w:val="002C45D6"/>
    <w:rsid w:val="002C5173"/>
    <w:rsid w:val="002C585D"/>
    <w:rsid w:val="002C6226"/>
    <w:rsid w:val="002C7A19"/>
    <w:rsid w:val="002C7BDF"/>
    <w:rsid w:val="002D032E"/>
    <w:rsid w:val="002D2EF9"/>
    <w:rsid w:val="002D3252"/>
    <w:rsid w:val="002D3ABA"/>
    <w:rsid w:val="002D433A"/>
    <w:rsid w:val="002D47B2"/>
    <w:rsid w:val="002D6DB7"/>
    <w:rsid w:val="002D6E20"/>
    <w:rsid w:val="002D718A"/>
    <w:rsid w:val="002D782B"/>
    <w:rsid w:val="002D789C"/>
    <w:rsid w:val="002D7A42"/>
    <w:rsid w:val="002E0353"/>
    <w:rsid w:val="002E13FE"/>
    <w:rsid w:val="002E2E04"/>
    <w:rsid w:val="002E3619"/>
    <w:rsid w:val="002E3677"/>
    <w:rsid w:val="002E436C"/>
    <w:rsid w:val="002E4BD4"/>
    <w:rsid w:val="002E4E57"/>
    <w:rsid w:val="002E530F"/>
    <w:rsid w:val="002E55B8"/>
    <w:rsid w:val="002E772B"/>
    <w:rsid w:val="002F098F"/>
    <w:rsid w:val="002F11DB"/>
    <w:rsid w:val="002F125B"/>
    <w:rsid w:val="002F3F46"/>
    <w:rsid w:val="002F4AE4"/>
    <w:rsid w:val="002F4CB4"/>
    <w:rsid w:val="002F4EB6"/>
    <w:rsid w:val="002F5A82"/>
    <w:rsid w:val="0030005C"/>
    <w:rsid w:val="00300A5C"/>
    <w:rsid w:val="00301D90"/>
    <w:rsid w:val="00301FCC"/>
    <w:rsid w:val="00302385"/>
    <w:rsid w:val="00303078"/>
    <w:rsid w:val="003031BF"/>
    <w:rsid w:val="00305716"/>
    <w:rsid w:val="00306DFD"/>
    <w:rsid w:val="00306E85"/>
    <w:rsid w:val="00306F42"/>
    <w:rsid w:val="0030739B"/>
    <w:rsid w:val="0031035F"/>
    <w:rsid w:val="0031083F"/>
    <w:rsid w:val="003113BD"/>
    <w:rsid w:val="00312348"/>
    <w:rsid w:val="00312450"/>
    <w:rsid w:val="00312A34"/>
    <w:rsid w:val="003137B6"/>
    <w:rsid w:val="003149AA"/>
    <w:rsid w:val="00315032"/>
    <w:rsid w:val="0031566E"/>
    <w:rsid w:val="00315943"/>
    <w:rsid w:val="00317DEF"/>
    <w:rsid w:val="00323015"/>
    <w:rsid w:val="00323C0B"/>
    <w:rsid w:val="00323E10"/>
    <w:rsid w:val="00327466"/>
    <w:rsid w:val="00327914"/>
    <w:rsid w:val="003303A8"/>
    <w:rsid w:val="003309FA"/>
    <w:rsid w:val="003314FE"/>
    <w:rsid w:val="00331E3D"/>
    <w:rsid w:val="00333B38"/>
    <w:rsid w:val="00334A78"/>
    <w:rsid w:val="00336A56"/>
    <w:rsid w:val="003379F6"/>
    <w:rsid w:val="00342F7E"/>
    <w:rsid w:val="00344BEF"/>
    <w:rsid w:val="00346DD5"/>
    <w:rsid w:val="00350E9F"/>
    <w:rsid w:val="003513A7"/>
    <w:rsid w:val="00351468"/>
    <w:rsid w:val="003538B5"/>
    <w:rsid w:val="00353C49"/>
    <w:rsid w:val="00353CEA"/>
    <w:rsid w:val="0035402E"/>
    <w:rsid w:val="0035497D"/>
    <w:rsid w:val="0035670B"/>
    <w:rsid w:val="00356F6C"/>
    <w:rsid w:val="00361D75"/>
    <w:rsid w:val="00363B3D"/>
    <w:rsid w:val="00365D6B"/>
    <w:rsid w:val="00366F69"/>
    <w:rsid w:val="00367053"/>
    <w:rsid w:val="00370545"/>
    <w:rsid w:val="003729EE"/>
    <w:rsid w:val="003730BD"/>
    <w:rsid w:val="00375573"/>
    <w:rsid w:val="00376813"/>
    <w:rsid w:val="00377452"/>
    <w:rsid w:val="00377543"/>
    <w:rsid w:val="00377A3C"/>
    <w:rsid w:val="00377EE5"/>
    <w:rsid w:val="00377FDE"/>
    <w:rsid w:val="00380130"/>
    <w:rsid w:val="00381335"/>
    <w:rsid w:val="00381C36"/>
    <w:rsid w:val="00383072"/>
    <w:rsid w:val="0038334C"/>
    <w:rsid w:val="00383E8E"/>
    <w:rsid w:val="00384567"/>
    <w:rsid w:val="00385D5A"/>
    <w:rsid w:val="00385DBE"/>
    <w:rsid w:val="003916B2"/>
    <w:rsid w:val="00391D60"/>
    <w:rsid w:val="00392125"/>
    <w:rsid w:val="00392669"/>
    <w:rsid w:val="003944D3"/>
    <w:rsid w:val="003944DF"/>
    <w:rsid w:val="00395C5E"/>
    <w:rsid w:val="00395D61"/>
    <w:rsid w:val="00397B14"/>
    <w:rsid w:val="003A02A0"/>
    <w:rsid w:val="003A0A9C"/>
    <w:rsid w:val="003A2153"/>
    <w:rsid w:val="003A2419"/>
    <w:rsid w:val="003A3047"/>
    <w:rsid w:val="003A3150"/>
    <w:rsid w:val="003A35D6"/>
    <w:rsid w:val="003A3ACA"/>
    <w:rsid w:val="003A454E"/>
    <w:rsid w:val="003A6141"/>
    <w:rsid w:val="003A62BB"/>
    <w:rsid w:val="003B1D99"/>
    <w:rsid w:val="003B2D0C"/>
    <w:rsid w:val="003B3201"/>
    <w:rsid w:val="003B51D1"/>
    <w:rsid w:val="003B5ECD"/>
    <w:rsid w:val="003B66A0"/>
    <w:rsid w:val="003B66B5"/>
    <w:rsid w:val="003B7ED8"/>
    <w:rsid w:val="003C0257"/>
    <w:rsid w:val="003C0897"/>
    <w:rsid w:val="003C0C89"/>
    <w:rsid w:val="003C10D4"/>
    <w:rsid w:val="003C1236"/>
    <w:rsid w:val="003C50EF"/>
    <w:rsid w:val="003C74D9"/>
    <w:rsid w:val="003C7E39"/>
    <w:rsid w:val="003D02DA"/>
    <w:rsid w:val="003D02E6"/>
    <w:rsid w:val="003D0378"/>
    <w:rsid w:val="003D18FD"/>
    <w:rsid w:val="003D2FF1"/>
    <w:rsid w:val="003D47DF"/>
    <w:rsid w:val="003D4987"/>
    <w:rsid w:val="003D5175"/>
    <w:rsid w:val="003D651C"/>
    <w:rsid w:val="003D6679"/>
    <w:rsid w:val="003D7282"/>
    <w:rsid w:val="003E0BA4"/>
    <w:rsid w:val="003E1265"/>
    <w:rsid w:val="003E19D1"/>
    <w:rsid w:val="003E2DF4"/>
    <w:rsid w:val="003E3D50"/>
    <w:rsid w:val="003E5F42"/>
    <w:rsid w:val="003E720D"/>
    <w:rsid w:val="003F12A0"/>
    <w:rsid w:val="003F2249"/>
    <w:rsid w:val="003F307C"/>
    <w:rsid w:val="003F4F09"/>
    <w:rsid w:val="003F5DE8"/>
    <w:rsid w:val="003F7A42"/>
    <w:rsid w:val="003F7E9B"/>
    <w:rsid w:val="00402BCC"/>
    <w:rsid w:val="00402DAE"/>
    <w:rsid w:val="00404112"/>
    <w:rsid w:val="00404792"/>
    <w:rsid w:val="00404B8E"/>
    <w:rsid w:val="0040518F"/>
    <w:rsid w:val="0040519B"/>
    <w:rsid w:val="004053D0"/>
    <w:rsid w:val="004057A2"/>
    <w:rsid w:val="00405BAE"/>
    <w:rsid w:val="00406130"/>
    <w:rsid w:val="00406297"/>
    <w:rsid w:val="00406430"/>
    <w:rsid w:val="0040671F"/>
    <w:rsid w:val="0040704D"/>
    <w:rsid w:val="0041133E"/>
    <w:rsid w:val="00412D9E"/>
    <w:rsid w:val="004131F5"/>
    <w:rsid w:val="0041365D"/>
    <w:rsid w:val="00413A66"/>
    <w:rsid w:val="00413C9E"/>
    <w:rsid w:val="00414A6B"/>
    <w:rsid w:val="004174F9"/>
    <w:rsid w:val="0042227F"/>
    <w:rsid w:val="004233B7"/>
    <w:rsid w:val="00423553"/>
    <w:rsid w:val="00423AAC"/>
    <w:rsid w:val="004246E3"/>
    <w:rsid w:val="004249FF"/>
    <w:rsid w:val="00427006"/>
    <w:rsid w:val="0043058A"/>
    <w:rsid w:val="00432A5D"/>
    <w:rsid w:val="004330A9"/>
    <w:rsid w:val="00433187"/>
    <w:rsid w:val="00433224"/>
    <w:rsid w:val="004354B3"/>
    <w:rsid w:val="00435771"/>
    <w:rsid w:val="00435C96"/>
    <w:rsid w:val="004374F8"/>
    <w:rsid w:val="00437CBC"/>
    <w:rsid w:val="00440ACD"/>
    <w:rsid w:val="00440F64"/>
    <w:rsid w:val="0044137B"/>
    <w:rsid w:val="00441631"/>
    <w:rsid w:val="0044228D"/>
    <w:rsid w:val="004428A0"/>
    <w:rsid w:val="004428EA"/>
    <w:rsid w:val="0044298A"/>
    <w:rsid w:val="00445934"/>
    <w:rsid w:val="004474A5"/>
    <w:rsid w:val="00452650"/>
    <w:rsid w:val="004529BB"/>
    <w:rsid w:val="00452E77"/>
    <w:rsid w:val="0045334E"/>
    <w:rsid w:val="00454DBF"/>
    <w:rsid w:val="00456549"/>
    <w:rsid w:val="00460F8E"/>
    <w:rsid w:val="00464878"/>
    <w:rsid w:val="0047057F"/>
    <w:rsid w:val="00472BEE"/>
    <w:rsid w:val="0047335B"/>
    <w:rsid w:val="00473FC2"/>
    <w:rsid w:val="00475A6E"/>
    <w:rsid w:val="00476E80"/>
    <w:rsid w:val="004775A4"/>
    <w:rsid w:val="004775F2"/>
    <w:rsid w:val="00477F56"/>
    <w:rsid w:val="00480887"/>
    <w:rsid w:val="00480FFA"/>
    <w:rsid w:val="00482428"/>
    <w:rsid w:val="00483D67"/>
    <w:rsid w:val="00484100"/>
    <w:rsid w:val="00485586"/>
    <w:rsid w:val="00485D44"/>
    <w:rsid w:val="0048717A"/>
    <w:rsid w:val="004920EC"/>
    <w:rsid w:val="00492764"/>
    <w:rsid w:val="004942B6"/>
    <w:rsid w:val="004942D2"/>
    <w:rsid w:val="00495009"/>
    <w:rsid w:val="00496764"/>
    <w:rsid w:val="00496C65"/>
    <w:rsid w:val="00497B8E"/>
    <w:rsid w:val="00497CCC"/>
    <w:rsid w:val="00497D45"/>
    <w:rsid w:val="00497D95"/>
    <w:rsid w:val="004A0FC1"/>
    <w:rsid w:val="004A1EBD"/>
    <w:rsid w:val="004A3DC0"/>
    <w:rsid w:val="004A5722"/>
    <w:rsid w:val="004A6542"/>
    <w:rsid w:val="004A7C53"/>
    <w:rsid w:val="004B21E8"/>
    <w:rsid w:val="004B22C7"/>
    <w:rsid w:val="004B27E0"/>
    <w:rsid w:val="004B2DE0"/>
    <w:rsid w:val="004B473A"/>
    <w:rsid w:val="004B6325"/>
    <w:rsid w:val="004B6BCB"/>
    <w:rsid w:val="004B7662"/>
    <w:rsid w:val="004C0927"/>
    <w:rsid w:val="004C1B8A"/>
    <w:rsid w:val="004C23F6"/>
    <w:rsid w:val="004C311C"/>
    <w:rsid w:val="004C3B50"/>
    <w:rsid w:val="004C429D"/>
    <w:rsid w:val="004C4ED9"/>
    <w:rsid w:val="004C5685"/>
    <w:rsid w:val="004C6318"/>
    <w:rsid w:val="004C6610"/>
    <w:rsid w:val="004C7819"/>
    <w:rsid w:val="004D0E10"/>
    <w:rsid w:val="004D1160"/>
    <w:rsid w:val="004D3407"/>
    <w:rsid w:val="004D5012"/>
    <w:rsid w:val="004D5024"/>
    <w:rsid w:val="004D51D2"/>
    <w:rsid w:val="004D6CD9"/>
    <w:rsid w:val="004E00BB"/>
    <w:rsid w:val="004E0660"/>
    <w:rsid w:val="004E0A41"/>
    <w:rsid w:val="004E1265"/>
    <w:rsid w:val="004E22C2"/>
    <w:rsid w:val="004E4205"/>
    <w:rsid w:val="004E51E8"/>
    <w:rsid w:val="004E5CAB"/>
    <w:rsid w:val="004E63E0"/>
    <w:rsid w:val="004E68FA"/>
    <w:rsid w:val="004E72E4"/>
    <w:rsid w:val="004F057C"/>
    <w:rsid w:val="004F1667"/>
    <w:rsid w:val="004F33D1"/>
    <w:rsid w:val="004F6553"/>
    <w:rsid w:val="004F6644"/>
    <w:rsid w:val="004F6A3E"/>
    <w:rsid w:val="004F6AF6"/>
    <w:rsid w:val="00502593"/>
    <w:rsid w:val="00507140"/>
    <w:rsid w:val="00507C7B"/>
    <w:rsid w:val="005135BA"/>
    <w:rsid w:val="0051370B"/>
    <w:rsid w:val="00515509"/>
    <w:rsid w:val="005158D0"/>
    <w:rsid w:val="00515964"/>
    <w:rsid w:val="0051597C"/>
    <w:rsid w:val="00515E2C"/>
    <w:rsid w:val="00517B7C"/>
    <w:rsid w:val="0052090F"/>
    <w:rsid w:val="0052147F"/>
    <w:rsid w:val="00521E76"/>
    <w:rsid w:val="00522665"/>
    <w:rsid w:val="00522668"/>
    <w:rsid w:val="00524912"/>
    <w:rsid w:val="005251DB"/>
    <w:rsid w:val="005266FD"/>
    <w:rsid w:val="005278D7"/>
    <w:rsid w:val="0053189A"/>
    <w:rsid w:val="00531CBC"/>
    <w:rsid w:val="00532B55"/>
    <w:rsid w:val="00533ECB"/>
    <w:rsid w:val="005342A9"/>
    <w:rsid w:val="005347DD"/>
    <w:rsid w:val="00537AEA"/>
    <w:rsid w:val="00537EEC"/>
    <w:rsid w:val="00540959"/>
    <w:rsid w:val="00540A2C"/>
    <w:rsid w:val="00540B96"/>
    <w:rsid w:val="0054278A"/>
    <w:rsid w:val="005448D6"/>
    <w:rsid w:val="005454A3"/>
    <w:rsid w:val="00545749"/>
    <w:rsid w:val="00551570"/>
    <w:rsid w:val="00551DD0"/>
    <w:rsid w:val="005521D7"/>
    <w:rsid w:val="005525A9"/>
    <w:rsid w:val="00553095"/>
    <w:rsid w:val="00554796"/>
    <w:rsid w:val="005553BD"/>
    <w:rsid w:val="00556204"/>
    <w:rsid w:val="00561802"/>
    <w:rsid w:val="005623E8"/>
    <w:rsid w:val="00563F2E"/>
    <w:rsid w:val="00564196"/>
    <w:rsid w:val="0056475C"/>
    <w:rsid w:val="005656C4"/>
    <w:rsid w:val="00565A39"/>
    <w:rsid w:val="00565F98"/>
    <w:rsid w:val="00566590"/>
    <w:rsid w:val="00566ADE"/>
    <w:rsid w:val="00567598"/>
    <w:rsid w:val="005724F3"/>
    <w:rsid w:val="00572782"/>
    <w:rsid w:val="00574357"/>
    <w:rsid w:val="00574E58"/>
    <w:rsid w:val="00575D8D"/>
    <w:rsid w:val="00575EF4"/>
    <w:rsid w:val="0057644A"/>
    <w:rsid w:val="00581071"/>
    <w:rsid w:val="00581300"/>
    <w:rsid w:val="005814F6"/>
    <w:rsid w:val="00581DB4"/>
    <w:rsid w:val="00582283"/>
    <w:rsid w:val="00582570"/>
    <w:rsid w:val="005837D5"/>
    <w:rsid w:val="00584894"/>
    <w:rsid w:val="00586A55"/>
    <w:rsid w:val="00586CEB"/>
    <w:rsid w:val="005872C6"/>
    <w:rsid w:val="00587453"/>
    <w:rsid w:val="00587552"/>
    <w:rsid w:val="0058774D"/>
    <w:rsid w:val="00591DFD"/>
    <w:rsid w:val="00592875"/>
    <w:rsid w:val="0059297C"/>
    <w:rsid w:val="00594E92"/>
    <w:rsid w:val="005954C1"/>
    <w:rsid w:val="00596F83"/>
    <w:rsid w:val="005A0020"/>
    <w:rsid w:val="005A011B"/>
    <w:rsid w:val="005A075B"/>
    <w:rsid w:val="005A392C"/>
    <w:rsid w:val="005A3BFE"/>
    <w:rsid w:val="005A3E6E"/>
    <w:rsid w:val="005A504E"/>
    <w:rsid w:val="005A5C85"/>
    <w:rsid w:val="005A6BEA"/>
    <w:rsid w:val="005A76C8"/>
    <w:rsid w:val="005A7CCF"/>
    <w:rsid w:val="005B04B3"/>
    <w:rsid w:val="005B19E5"/>
    <w:rsid w:val="005B5FC6"/>
    <w:rsid w:val="005B7B71"/>
    <w:rsid w:val="005C14D3"/>
    <w:rsid w:val="005C1F11"/>
    <w:rsid w:val="005C2781"/>
    <w:rsid w:val="005C28A6"/>
    <w:rsid w:val="005C309F"/>
    <w:rsid w:val="005C630D"/>
    <w:rsid w:val="005D168B"/>
    <w:rsid w:val="005D1861"/>
    <w:rsid w:val="005D1F39"/>
    <w:rsid w:val="005D278A"/>
    <w:rsid w:val="005D3848"/>
    <w:rsid w:val="005D4082"/>
    <w:rsid w:val="005D512A"/>
    <w:rsid w:val="005D650A"/>
    <w:rsid w:val="005D67DB"/>
    <w:rsid w:val="005D67F3"/>
    <w:rsid w:val="005E0B6E"/>
    <w:rsid w:val="005E1431"/>
    <w:rsid w:val="005E1D04"/>
    <w:rsid w:val="005E1E25"/>
    <w:rsid w:val="005E22E2"/>
    <w:rsid w:val="005E28B5"/>
    <w:rsid w:val="005E30CA"/>
    <w:rsid w:val="005E4070"/>
    <w:rsid w:val="005E441B"/>
    <w:rsid w:val="005E45C2"/>
    <w:rsid w:val="005E492C"/>
    <w:rsid w:val="005E5E9D"/>
    <w:rsid w:val="005E5F9E"/>
    <w:rsid w:val="005E6F62"/>
    <w:rsid w:val="005F220C"/>
    <w:rsid w:val="005F5699"/>
    <w:rsid w:val="005F5921"/>
    <w:rsid w:val="005F5BC1"/>
    <w:rsid w:val="005F6443"/>
    <w:rsid w:val="005F6F07"/>
    <w:rsid w:val="005F7288"/>
    <w:rsid w:val="00600431"/>
    <w:rsid w:val="00600A09"/>
    <w:rsid w:val="006012BF"/>
    <w:rsid w:val="00601C20"/>
    <w:rsid w:val="00601DDA"/>
    <w:rsid w:val="0060358C"/>
    <w:rsid w:val="00605982"/>
    <w:rsid w:val="006059E9"/>
    <w:rsid w:val="00605B04"/>
    <w:rsid w:val="00605F92"/>
    <w:rsid w:val="00606AF5"/>
    <w:rsid w:val="00606F29"/>
    <w:rsid w:val="00610220"/>
    <w:rsid w:val="006115F7"/>
    <w:rsid w:val="00615864"/>
    <w:rsid w:val="00615FA8"/>
    <w:rsid w:val="00620640"/>
    <w:rsid w:val="00621D6F"/>
    <w:rsid w:val="00621EC9"/>
    <w:rsid w:val="00623CE9"/>
    <w:rsid w:val="006245B2"/>
    <w:rsid w:val="006248F5"/>
    <w:rsid w:val="00624E01"/>
    <w:rsid w:val="00625991"/>
    <w:rsid w:val="00625A8F"/>
    <w:rsid w:val="006275BC"/>
    <w:rsid w:val="00627EFD"/>
    <w:rsid w:val="00630B1E"/>
    <w:rsid w:val="00630C5B"/>
    <w:rsid w:val="0063255C"/>
    <w:rsid w:val="00632BF0"/>
    <w:rsid w:val="00632EE2"/>
    <w:rsid w:val="00633A2F"/>
    <w:rsid w:val="006344AA"/>
    <w:rsid w:val="00634578"/>
    <w:rsid w:val="00636BF7"/>
    <w:rsid w:val="00636F49"/>
    <w:rsid w:val="0064257A"/>
    <w:rsid w:val="00642977"/>
    <w:rsid w:val="00643D61"/>
    <w:rsid w:val="00643D78"/>
    <w:rsid w:val="00644145"/>
    <w:rsid w:val="0064453A"/>
    <w:rsid w:val="00644DED"/>
    <w:rsid w:val="00645283"/>
    <w:rsid w:val="006469E0"/>
    <w:rsid w:val="00646D17"/>
    <w:rsid w:val="00650B6C"/>
    <w:rsid w:val="00651C13"/>
    <w:rsid w:val="0065399C"/>
    <w:rsid w:val="00655780"/>
    <w:rsid w:val="0065579F"/>
    <w:rsid w:val="0065596C"/>
    <w:rsid w:val="00660829"/>
    <w:rsid w:val="006618EF"/>
    <w:rsid w:val="00663395"/>
    <w:rsid w:val="006639AA"/>
    <w:rsid w:val="0066414B"/>
    <w:rsid w:val="00664AF8"/>
    <w:rsid w:val="00666943"/>
    <w:rsid w:val="00667216"/>
    <w:rsid w:val="00667277"/>
    <w:rsid w:val="00670E21"/>
    <w:rsid w:val="00671A76"/>
    <w:rsid w:val="00671DEB"/>
    <w:rsid w:val="00675334"/>
    <w:rsid w:val="00675C79"/>
    <w:rsid w:val="00676557"/>
    <w:rsid w:val="00676AB4"/>
    <w:rsid w:val="00677679"/>
    <w:rsid w:val="006804E2"/>
    <w:rsid w:val="00680F22"/>
    <w:rsid w:val="006810D9"/>
    <w:rsid w:val="006832F0"/>
    <w:rsid w:val="00683352"/>
    <w:rsid w:val="00683F52"/>
    <w:rsid w:val="0068435E"/>
    <w:rsid w:val="006849A3"/>
    <w:rsid w:val="00686046"/>
    <w:rsid w:val="006875C7"/>
    <w:rsid w:val="00690FFD"/>
    <w:rsid w:val="006922CC"/>
    <w:rsid w:val="00692798"/>
    <w:rsid w:val="0069511D"/>
    <w:rsid w:val="00695FA4"/>
    <w:rsid w:val="0069605C"/>
    <w:rsid w:val="00697A5A"/>
    <w:rsid w:val="006A1735"/>
    <w:rsid w:val="006A575E"/>
    <w:rsid w:val="006A5B5E"/>
    <w:rsid w:val="006A7027"/>
    <w:rsid w:val="006B09B0"/>
    <w:rsid w:val="006B0C1F"/>
    <w:rsid w:val="006B25FD"/>
    <w:rsid w:val="006B439D"/>
    <w:rsid w:val="006B6008"/>
    <w:rsid w:val="006B601B"/>
    <w:rsid w:val="006B6580"/>
    <w:rsid w:val="006B6BA6"/>
    <w:rsid w:val="006B744C"/>
    <w:rsid w:val="006B7ABF"/>
    <w:rsid w:val="006C0986"/>
    <w:rsid w:val="006C0B6C"/>
    <w:rsid w:val="006C17D6"/>
    <w:rsid w:val="006C1C4C"/>
    <w:rsid w:val="006C1FAE"/>
    <w:rsid w:val="006C263D"/>
    <w:rsid w:val="006C26C3"/>
    <w:rsid w:val="006C2C0B"/>
    <w:rsid w:val="006C2F5D"/>
    <w:rsid w:val="006C34D2"/>
    <w:rsid w:val="006C402D"/>
    <w:rsid w:val="006C414F"/>
    <w:rsid w:val="006C4508"/>
    <w:rsid w:val="006C464E"/>
    <w:rsid w:val="006C493B"/>
    <w:rsid w:val="006C4B29"/>
    <w:rsid w:val="006C5324"/>
    <w:rsid w:val="006C54D6"/>
    <w:rsid w:val="006C72EE"/>
    <w:rsid w:val="006D2FC6"/>
    <w:rsid w:val="006D3106"/>
    <w:rsid w:val="006D424F"/>
    <w:rsid w:val="006D4BD4"/>
    <w:rsid w:val="006D51F4"/>
    <w:rsid w:val="006D5345"/>
    <w:rsid w:val="006D7F45"/>
    <w:rsid w:val="006E1373"/>
    <w:rsid w:val="006E1AB3"/>
    <w:rsid w:val="006E1FE9"/>
    <w:rsid w:val="006E2AAA"/>
    <w:rsid w:val="006E3B65"/>
    <w:rsid w:val="006E4D45"/>
    <w:rsid w:val="006E4FEC"/>
    <w:rsid w:val="006E70FC"/>
    <w:rsid w:val="006E7527"/>
    <w:rsid w:val="006F115E"/>
    <w:rsid w:val="006F2303"/>
    <w:rsid w:val="006F39CD"/>
    <w:rsid w:val="006F649D"/>
    <w:rsid w:val="006F6AAA"/>
    <w:rsid w:val="006F6CA7"/>
    <w:rsid w:val="006F7E96"/>
    <w:rsid w:val="0070077F"/>
    <w:rsid w:val="007020AE"/>
    <w:rsid w:val="00703D74"/>
    <w:rsid w:val="00707E75"/>
    <w:rsid w:val="0071049B"/>
    <w:rsid w:val="00711E4F"/>
    <w:rsid w:val="00714C7E"/>
    <w:rsid w:val="00714DA4"/>
    <w:rsid w:val="007154AE"/>
    <w:rsid w:val="00715789"/>
    <w:rsid w:val="007162CB"/>
    <w:rsid w:val="007173C6"/>
    <w:rsid w:val="00717967"/>
    <w:rsid w:val="0072189A"/>
    <w:rsid w:val="00721C56"/>
    <w:rsid w:val="0072288D"/>
    <w:rsid w:val="00724BAA"/>
    <w:rsid w:val="00726A63"/>
    <w:rsid w:val="007336CC"/>
    <w:rsid w:val="007343A3"/>
    <w:rsid w:val="00735044"/>
    <w:rsid w:val="00737532"/>
    <w:rsid w:val="007411FF"/>
    <w:rsid w:val="00741876"/>
    <w:rsid w:val="007419A5"/>
    <w:rsid w:val="00741BE2"/>
    <w:rsid w:val="00741E45"/>
    <w:rsid w:val="00744178"/>
    <w:rsid w:val="00745DC1"/>
    <w:rsid w:val="0074658D"/>
    <w:rsid w:val="00747F09"/>
    <w:rsid w:val="007508EA"/>
    <w:rsid w:val="007519A4"/>
    <w:rsid w:val="00752227"/>
    <w:rsid w:val="00752310"/>
    <w:rsid w:val="00752A52"/>
    <w:rsid w:val="0075356D"/>
    <w:rsid w:val="00754321"/>
    <w:rsid w:val="00754C24"/>
    <w:rsid w:val="007550ED"/>
    <w:rsid w:val="007557CB"/>
    <w:rsid w:val="0075719A"/>
    <w:rsid w:val="007618D8"/>
    <w:rsid w:val="00762440"/>
    <w:rsid w:val="007631C6"/>
    <w:rsid w:val="007635A7"/>
    <w:rsid w:val="007638CC"/>
    <w:rsid w:val="0076449D"/>
    <w:rsid w:val="00764BD0"/>
    <w:rsid w:val="00765250"/>
    <w:rsid w:val="00766C04"/>
    <w:rsid w:val="0077155B"/>
    <w:rsid w:val="007725E8"/>
    <w:rsid w:val="00772CD8"/>
    <w:rsid w:val="00772FD6"/>
    <w:rsid w:val="0077461F"/>
    <w:rsid w:val="00774A54"/>
    <w:rsid w:val="0077676A"/>
    <w:rsid w:val="00776D6A"/>
    <w:rsid w:val="00782441"/>
    <w:rsid w:val="00782CCD"/>
    <w:rsid w:val="00782E0C"/>
    <w:rsid w:val="00782FE8"/>
    <w:rsid w:val="007845F1"/>
    <w:rsid w:val="00784A22"/>
    <w:rsid w:val="007850E0"/>
    <w:rsid w:val="00786972"/>
    <w:rsid w:val="00786B9F"/>
    <w:rsid w:val="00786D85"/>
    <w:rsid w:val="00787D68"/>
    <w:rsid w:val="00793031"/>
    <w:rsid w:val="0079371C"/>
    <w:rsid w:val="00794790"/>
    <w:rsid w:val="00794E87"/>
    <w:rsid w:val="0079531C"/>
    <w:rsid w:val="00795AB3"/>
    <w:rsid w:val="0079628E"/>
    <w:rsid w:val="00796815"/>
    <w:rsid w:val="007970B2"/>
    <w:rsid w:val="0079747E"/>
    <w:rsid w:val="007974D5"/>
    <w:rsid w:val="007A1041"/>
    <w:rsid w:val="007A1962"/>
    <w:rsid w:val="007A1F1A"/>
    <w:rsid w:val="007A2A73"/>
    <w:rsid w:val="007A2AEA"/>
    <w:rsid w:val="007A2F12"/>
    <w:rsid w:val="007A30F4"/>
    <w:rsid w:val="007A516F"/>
    <w:rsid w:val="007A55E6"/>
    <w:rsid w:val="007A5BB5"/>
    <w:rsid w:val="007A5CD0"/>
    <w:rsid w:val="007A7580"/>
    <w:rsid w:val="007A7C2A"/>
    <w:rsid w:val="007B039F"/>
    <w:rsid w:val="007B0479"/>
    <w:rsid w:val="007B061D"/>
    <w:rsid w:val="007B0C3B"/>
    <w:rsid w:val="007B1FE9"/>
    <w:rsid w:val="007B240D"/>
    <w:rsid w:val="007B3152"/>
    <w:rsid w:val="007B349C"/>
    <w:rsid w:val="007B4D0A"/>
    <w:rsid w:val="007B6A8F"/>
    <w:rsid w:val="007B6E60"/>
    <w:rsid w:val="007C20CA"/>
    <w:rsid w:val="007C3124"/>
    <w:rsid w:val="007C4307"/>
    <w:rsid w:val="007C4CBB"/>
    <w:rsid w:val="007C4E94"/>
    <w:rsid w:val="007C7722"/>
    <w:rsid w:val="007C78A4"/>
    <w:rsid w:val="007C7BA1"/>
    <w:rsid w:val="007D0D17"/>
    <w:rsid w:val="007D18E9"/>
    <w:rsid w:val="007D2238"/>
    <w:rsid w:val="007D44E2"/>
    <w:rsid w:val="007D4ADF"/>
    <w:rsid w:val="007D5DED"/>
    <w:rsid w:val="007D6FFF"/>
    <w:rsid w:val="007D724F"/>
    <w:rsid w:val="007D78BC"/>
    <w:rsid w:val="007D7A98"/>
    <w:rsid w:val="007E215E"/>
    <w:rsid w:val="007E25A8"/>
    <w:rsid w:val="007E28CF"/>
    <w:rsid w:val="007E38D2"/>
    <w:rsid w:val="007E46DE"/>
    <w:rsid w:val="007E6C86"/>
    <w:rsid w:val="007E71D0"/>
    <w:rsid w:val="007E7ED8"/>
    <w:rsid w:val="007F1713"/>
    <w:rsid w:val="007F28B7"/>
    <w:rsid w:val="007F2C94"/>
    <w:rsid w:val="007F3822"/>
    <w:rsid w:val="007F3924"/>
    <w:rsid w:val="007F3ED0"/>
    <w:rsid w:val="007F3F9B"/>
    <w:rsid w:val="007F52DA"/>
    <w:rsid w:val="007F70DF"/>
    <w:rsid w:val="007F7B49"/>
    <w:rsid w:val="00800731"/>
    <w:rsid w:val="00800AA6"/>
    <w:rsid w:val="00800E75"/>
    <w:rsid w:val="008016FC"/>
    <w:rsid w:val="00803610"/>
    <w:rsid w:val="008041C7"/>
    <w:rsid w:val="00804516"/>
    <w:rsid w:val="00805E59"/>
    <w:rsid w:val="0080609D"/>
    <w:rsid w:val="00806123"/>
    <w:rsid w:val="008112A3"/>
    <w:rsid w:val="00811E83"/>
    <w:rsid w:val="00812C08"/>
    <w:rsid w:val="00812C09"/>
    <w:rsid w:val="00813CBF"/>
    <w:rsid w:val="00814197"/>
    <w:rsid w:val="008146BD"/>
    <w:rsid w:val="00815127"/>
    <w:rsid w:val="00815E10"/>
    <w:rsid w:val="00815F40"/>
    <w:rsid w:val="0082177B"/>
    <w:rsid w:val="00822C7D"/>
    <w:rsid w:val="00823446"/>
    <w:rsid w:val="008239FF"/>
    <w:rsid w:val="00823EEA"/>
    <w:rsid w:val="00823F9A"/>
    <w:rsid w:val="0082447C"/>
    <w:rsid w:val="00825419"/>
    <w:rsid w:val="00825457"/>
    <w:rsid w:val="00826619"/>
    <w:rsid w:val="00826735"/>
    <w:rsid w:val="00827AD4"/>
    <w:rsid w:val="0083074D"/>
    <w:rsid w:val="00831294"/>
    <w:rsid w:val="00831C7C"/>
    <w:rsid w:val="0083221A"/>
    <w:rsid w:val="008325B1"/>
    <w:rsid w:val="00833582"/>
    <w:rsid w:val="00837313"/>
    <w:rsid w:val="00840564"/>
    <w:rsid w:val="00840D84"/>
    <w:rsid w:val="0084245C"/>
    <w:rsid w:val="00843304"/>
    <w:rsid w:val="00843E3E"/>
    <w:rsid w:val="00843E5E"/>
    <w:rsid w:val="00845814"/>
    <w:rsid w:val="00847DD7"/>
    <w:rsid w:val="00850220"/>
    <w:rsid w:val="0085218E"/>
    <w:rsid w:val="00853258"/>
    <w:rsid w:val="00853643"/>
    <w:rsid w:val="00856010"/>
    <w:rsid w:val="008628CA"/>
    <w:rsid w:val="0086348D"/>
    <w:rsid w:val="008644CB"/>
    <w:rsid w:val="008659CE"/>
    <w:rsid w:val="00865B87"/>
    <w:rsid w:val="008661CF"/>
    <w:rsid w:val="008665E1"/>
    <w:rsid w:val="008711C3"/>
    <w:rsid w:val="00872063"/>
    <w:rsid w:val="00872970"/>
    <w:rsid w:val="008736B2"/>
    <w:rsid w:val="00874209"/>
    <w:rsid w:val="00874390"/>
    <w:rsid w:val="008751FF"/>
    <w:rsid w:val="00875212"/>
    <w:rsid w:val="00875EDB"/>
    <w:rsid w:val="00876370"/>
    <w:rsid w:val="0087711C"/>
    <w:rsid w:val="008803E5"/>
    <w:rsid w:val="008806D5"/>
    <w:rsid w:val="00880CC2"/>
    <w:rsid w:val="00880D31"/>
    <w:rsid w:val="00881F02"/>
    <w:rsid w:val="008828D2"/>
    <w:rsid w:val="0088292E"/>
    <w:rsid w:val="00883710"/>
    <w:rsid w:val="00883E14"/>
    <w:rsid w:val="00884F20"/>
    <w:rsid w:val="0088540A"/>
    <w:rsid w:val="0089033C"/>
    <w:rsid w:val="00892339"/>
    <w:rsid w:val="008936B0"/>
    <w:rsid w:val="00893CF7"/>
    <w:rsid w:val="008951E7"/>
    <w:rsid w:val="008A2537"/>
    <w:rsid w:val="008A3420"/>
    <w:rsid w:val="008A4402"/>
    <w:rsid w:val="008A47D2"/>
    <w:rsid w:val="008A482A"/>
    <w:rsid w:val="008A6698"/>
    <w:rsid w:val="008A6FDB"/>
    <w:rsid w:val="008A7E63"/>
    <w:rsid w:val="008A7F97"/>
    <w:rsid w:val="008B0405"/>
    <w:rsid w:val="008B1D4E"/>
    <w:rsid w:val="008B2398"/>
    <w:rsid w:val="008B2DA6"/>
    <w:rsid w:val="008B32EA"/>
    <w:rsid w:val="008B46A6"/>
    <w:rsid w:val="008B485B"/>
    <w:rsid w:val="008B513B"/>
    <w:rsid w:val="008C02B7"/>
    <w:rsid w:val="008C5624"/>
    <w:rsid w:val="008C64FD"/>
    <w:rsid w:val="008C76F7"/>
    <w:rsid w:val="008C78EB"/>
    <w:rsid w:val="008C7ECE"/>
    <w:rsid w:val="008D02B1"/>
    <w:rsid w:val="008D13A9"/>
    <w:rsid w:val="008D198C"/>
    <w:rsid w:val="008D1DA1"/>
    <w:rsid w:val="008D1EF3"/>
    <w:rsid w:val="008D2642"/>
    <w:rsid w:val="008D266E"/>
    <w:rsid w:val="008D2BA3"/>
    <w:rsid w:val="008D4321"/>
    <w:rsid w:val="008D5DB9"/>
    <w:rsid w:val="008D5F6E"/>
    <w:rsid w:val="008D69E7"/>
    <w:rsid w:val="008D6A19"/>
    <w:rsid w:val="008D7166"/>
    <w:rsid w:val="008D7FAF"/>
    <w:rsid w:val="008E1736"/>
    <w:rsid w:val="008E3FCE"/>
    <w:rsid w:val="008E4805"/>
    <w:rsid w:val="008E57B9"/>
    <w:rsid w:val="008E6CA1"/>
    <w:rsid w:val="008F003F"/>
    <w:rsid w:val="008F1332"/>
    <w:rsid w:val="008F16C3"/>
    <w:rsid w:val="008F3589"/>
    <w:rsid w:val="008F39AD"/>
    <w:rsid w:val="008F3C3A"/>
    <w:rsid w:val="008F48F9"/>
    <w:rsid w:val="008F54EA"/>
    <w:rsid w:val="008F61BD"/>
    <w:rsid w:val="008F6539"/>
    <w:rsid w:val="008F6EA6"/>
    <w:rsid w:val="008F7122"/>
    <w:rsid w:val="00900308"/>
    <w:rsid w:val="00902095"/>
    <w:rsid w:val="009047FA"/>
    <w:rsid w:val="009047FF"/>
    <w:rsid w:val="009048F6"/>
    <w:rsid w:val="00905370"/>
    <w:rsid w:val="0090586B"/>
    <w:rsid w:val="009062A9"/>
    <w:rsid w:val="00907049"/>
    <w:rsid w:val="00910E4D"/>
    <w:rsid w:val="00913623"/>
    <w:rsid w:val="00914283"/>
    <w:rsid w:val="009152C7"/>
    <w:rsid w:val="0091759B"/>
    <w:rsid w:val="009175FE"/>
    <w:rsid w:val="00917886"/>
    <w:rsid w:val="00917C2B"/>
    <w:rsid w:val="0092265F"/>
    <w:rsid w:val="0092483D"/>
    <w:rsid w:val="00925F5B"/>
    <w:rsid w:val="00926CBE"/>
    <w:rsid w:val="009275C7"/>
    <w:rsid w:val="00927EBB"/>
    <w:rsid w:val="009307F9"/>
    <w:rsid w:val="00930F7E"/>
    <w:rsid w:val="00932679"/>
    <w:rsid w:val="00933FCB"/>
    <w:rsid w:val="009340C1"/>
    <w:rsid w:val="00935D7C"/>
    <w:rsid w:val="00936172"/>
    <w:rsid w:val="00936214"/>
    <w:rsid w:val="00936437"/>
    <w:rsid w:val="00936471"/>
    <w:rsid w:val="00937246"/>
    <w:rsid w:val="00937F54"/>
    <w:rsid w:val="0094155F"/>
    <w:rsid w:val="0094294C"/>
    <w:rsid w:val="00944391"/>
    <w:rsid w:val="00944AC0"/>
    <w:rsid w:val="00944AC5"/>
    <w:rsid w:val="00944C09"/>
    <w:rsid w:val="00945270"/>
    <w:rsid w:val="009465E3"/>
    <w:rsid w:val="00947008"/>
    <w:rsid w:val="0094754A"/>
    <w:rsid w:val="0095010F"/>
    <w:rsid w:val="009538EE"/>
    <w:rsid w:val="0095567A"/>
    <w:rsid w:val="009569F3"/>
    <w:rsid w:val="00956ED1"/>
    <w:rsid w:val="0095753F"/>
    <w:rsid w:val="00957F9E"/>
    <w:rsid w:val="0096118D"/>
    <w:rsid w:val="0096415C"/>
    <w:rsid w:val="00964846"/>
    <w:rsid w:val="00967C47"/>
    <w:rsid w:val="009707DB"/>
    <w:rsid w:val="0097150C"/>
    <w:rsid w:val="0097486B"/>
    <w:rsid w:val="00974F24"/>
    <w:rsid w:val="00974F4D"/>
    <w:rsid w:val="00974FBC"/>
    <w:rsid w:val="009760D0"/>
    <w:rsid w:val="0097619F"/>
    <w:rsid w:val="00976CAE"/>
    <w:rsid w:val="0098166E"/>
    <w:rsid w:val="00981A4D"/>
    <w:rsid w:val="00981B18"/>
    <w:rsid w:val="0098264D"/>
    <w:rsid w:val="00983F71"/>
    <w:rsid w:val="00984AB5"/>
    <w:rsid w:val="009853F6"/>
    <w:rsid w:val="00985553"/>
    <w:rsid w:val="00987219"/>
    <w:rsid w:val="00987E39"/>
    <w:rsid w:val="0099041B"/>
    <w:rsid w:val="009906C7"/>
    <w:rsid w:val="00990EFA"/>
    <w:rsid w:val="009916CD"/>
    <w:rsid w:val="00991B1F"/>
    <w:rsid w:val="0099266D"/>
    <w:rsid w:val="009927AE"/>
    <w:rsid w:val="0099454A"/>
    <w:rsid w:val="00994A5B"/>
    <w:rsid w:val="00995B12"/>
    <w:rsid w:val="00995E51"/>
    <w:rsid w:val="0099635F"/>
    <w:rsid w:val="009971E5"/>
    <w:rsid w:val="009A0873"/>
    <w:rsid w:val="009A098E"/>
    <w:rsid w:val="009A44A6"/>
    <w:rsid w:val="009A4E54"/>
    <w:rsid w:val="009A4EBC"/>
    <w:rsid w:val="009A5954"/>
    <w:rsid w:val="009A59A1"/>
    <w:rsid w:val="009A69D0"/>
    <w:rsid w:val="009A7D63"/>
    <w:rsid w:val="009A7D70"/>
    <w:rsid w:val="009B0067"/>
    <w:rsid w:val="009B0FC1"/>
    <w:rsid w:val="009B1B92"/>
    <w:rsid w:val="009B1EF3"/>
    <w:rsid w:val="009B2AD6"/>
    <w:rsid w:val="009B3E96"/>
    <w:rsid w:val="009B413F"/>
    <w:rsid w:val="009B56D6"/>
    <w:rsid w:val="009B59BC"/>
    <w:rsid w:val="009B5E20"/>
    <w:rsid w:val="009B6840"/>
    <w:rsid w:val="009B6E74"/>
    <w:rsid w:val="009C01E7"/>
    <w:rsid w:val="009C04CE"/>
    <w:rsid w:val="009C07AF"/>
    <w:rsid w:val="009C10A0"/>
    <w:rsid w:val="009C1ADD"/>
    <w:rsid w:val="009C36AD"/>
    <w:rsid w:val="009C3F7A"/>
    <w:rsid w:val="009C4009"/>
    <w:rsid w:val="009C4CBB"/>
    <w:rsid w:val="009C53E5"/>
    <w:rsid w:val="009C5A6C"/>
    <w:rsid w:val="009D100E"/>
    <w:rsid w:val="009D1719"/>
    <w:rsid w:val="009D2C92"/>
    <w:rsid w:val="009D33E2"/>
    <w:rsid w:val="009D3942"/>
    <w:rsid w:val="009D51BA"/>
    <w:rsid w:val="009D535A"/>
    <w:rsid w:val="009D5A0B"/>
    <w:rsid w:val="009D65C6"/>
    <w:rsid w:val="009D6F8D"/>
    <w:rsid w:val="009D7B9B"/>
    <w:rsid w:val="009E0BFF"/>
    <w:rsid w:val="009E1384"/>
    <w:rsid w:val="009E2C31"/>
    <w:rsid w:val="009E4724"/>
    <w:rsid w:val="009E497C"/>
    <w:rsid w:val="009E67A6"/>
    <w:rsid w:val="009E7004"/>
    <w:rsid w:val="009E7064"/>
    <w:rsid w:val="009E73B5"/>
    <w:rsid w:val="009F1081"/>
    <w:rsid w:val="009F190E"/>
    <w:rsid w:val="009F1A45"/>
    <w:rsid w:val="009F29B9"/>
    <w:rsid w:val="009F5B6B"/>
    <w:rsid w:val="009F63F2"/>
    <w:rsid w:val="009F66C2"/>
    <w:rsid w:val="009F7354"/>
    <w:rsid w:val="009F764A"/>
    <w:rsid w:val="009F7CB3"/>
    <w:rsid w:val="00A00EE2"/>
    <w:rsid w:val="00A012C1"/>
    <w:rsid w:val="00A03913"/>
    <w:rsid w:val="00A03970"/>
    <w:rsid w:val="00A07A33"/>
    <w:rsid w:val="00A11F60"/>
    <w:rsid w:val="00A127FE"/>
    <w:rsid w:val="00A134EF"/>
    <w:rsid w:val="00A13577"/>
    <w:rsid w:val="00A140D8"/>
    <w:rsid w:val="00A16574"/>
    <w:rsid w:val="00A1677F"/>
    <w:rsid w:val="00A16BB8"/>
    <w:rsid w:val="00A16D5B"/>
    <w:rsid w:val="00A17409"/>
    <w:rsid w:val="00A206C7"/>
    <w:rsid w:val="00A2141D"/>
    <w:rsid w:val="00A21EC3"/>
    <w:rsid w:val="00A24C2A"/>
    <w:rsid w:val="00A24DE8"/>
    <w:rsid w:val="00A25621"/>
    <w:rsid w:val="00A26D68"/>
    <w:rsid w:val="00A304A4"/>
    <w:rsid w:val="00A31146"/>
    <w:rsid w:val="00A31C6C"/>
    <w:rsid w:val="00A3272C"/>
    <w:rsid w:val="00A32A00"/>
    <w:rsid w:val="00A32B4B"/>
    <w:rsid w:val="00A34516"/>
    <w:rsid w:val="00A400E9"/>
    <w:rsid w:val="00A406DB"/>
    <w:rsid w:val="00A40C6F"/>
    <w:rsid w:val="00A413D8"/>
    <w:rsid w:val="00A426D3"/>
    <w:rsid w:val="00A43033"/>
    <w:rsid w:val="00A43C3F"/>
    <w:rsid w:val="00A44402"/>
    <w:rsid w:val="00A45519"/>
    <w:rsid w:val="00A46AEB"/>
    <w:rsid w:val="00A46B34"/>
    <w:rsid w:val="00A47F46"/>
    <w:rsid w:val="00A50CA2"/>
    <w:rsid w:val="00A5114E"/>
    <w:rsid w:val="00A531AA"/>
    <w:rsid w:val="00A547B9"/>
    <w:rsid w:val="00A54866"/>
    <w:rsid w:val="00A54C71"/>
    <w:rsid w:val="00A616D1"/>
    <w:rsid w:val="00A622EB"/>
    <w:rsid w:val="00A62A2F"/>
    <w:rsid w:val="00A63074"/>
    <w:rsid w:val="00A643C3"/>
    <w:rsid w:val="00A64AFE"/>
    <w:rsid w:val="00A654A7"/>
    <w:rsid w:val="00A6694E"/>
    <w:rsid w:val="00A72BBC"/>
    <w:rsid w:val="00A72FBE"/>
    <w:rsid w:val="00A73AD7"/>
    <w:rsid w:val="00A76855"/>
    <w:rsid w:val="00A76944"/>
    <w:rsid w:val="00A774AE"/>
    <w:rsid w:val="00A81999"/>
    <w:rsid w:val="00A826A1"/>
    <w:rsid w:val="00A82FA1"/>
    <w:rsid w:val="00A8358C"/>
    <w:rsid w:val="00A84205"/>
    <w:rsid w:val="00A84AAA"/>
    <w:rsid w:val="00A851EC"/>
    <w:rsid w:val="00A852BC"/>
    <w:rsid w:val="00A85D11"/>
    <w:rsid w:val="00A865FD"/>
    <w:rsid w:val="00A869ED"/>
    <w:rsid w:val="00A86F36"/>
    <w:rsid w:val="00A873BD"/>
    <w:rsid w:val="00A90D26"/>
    <w:rsid w:val="00A92769"/>
    <w:rsid w:val="00A92DFA"/>
    <w:rsid w:val="00A93030"/>
    <w:rsid w:val="00A931B6"/>
    <w:rsid w:val="00A93951"/>
    <w:rsid w:val="00A94ABF"/>
    <w:rsid w:val="00A94B4C"/>
    <w:rsid w:val="00A954E5"/>
    <w:rsid w:val="00A96CF5"/>
    <w:rsid w:val="00A97E50"/>
    <w:rsid w:val="00AA0D8B"/>
    <w:rsid w:val="00AA139A"/>
    <w:rsid w:val="00AA1A62"/>
    <w:rsid w:val="00AA238C"/>
    <w:rsid w:val="00AA457E"/>
    <w:rsid w:val="00AA50FE"/>
    <w:rsid w:val="00AA5BB8"/>
    <w:rsid w:val="00AA5F04"/>
    <w:rsid w:val="00AA67FB"/>
    <w:rsid w:val="00AA740A"/>
    <w:rsid w:val="00AB2D51"/>
    <w:rsid w:val="00AB38DC"/>
    <w:rsid w:val="00AB5BCF"/>
    <w:rsid w:val="00AB6057"/>
    <w:rsid w:val="00AC0626"/>
    <w:rsid w:val="00AC34C5"/>
    <w:rsid w:val="00AC4DC7"/>
    <w:rsid w:val="00AC6895"/>
    <w:rsid w:val="00AC7DA8"/>
    <w:rsid w:val="00AD1672"/>
    <w:rsid w:val="00AD1A5A"/>
    <w:rsid w:val="00AD35FB"/>
    <w:rsid w:val="00AD3BA1"/>
    <w:rsid w:val="00AD46E1"/>
    <w:rsid w:val="00AD4AC0"/>
    <w:rsid w:val="00AD4E70"/>
    <w:rsid w:val="00AD6400"/>
    <w:rsid w:val="00AD6A3A"/>
    <w:rsid w:val="00AD7456"/>
    <w:rsid w:val="00AD75D8"/>
    <w:rsid w:val="00AD7862"/>
    <w:rsid w:val="00AE0979"/>
    <w:rsid w:val="00AE1CC8"/>
    <w:rsid w:val="00AE24D8"/>
    <w:rsid w:val="00AE2D4C"/>
    <w:rsid w:val="00AE3459"/>
    <w:rsid w:val="00AE3D65"/>
    <w:rsid w:val="00AE3F80"/>
    <w:rsid w:val="00AE5520"/>
    <w:rsid w:val="00AE5738"/>
    <w:rsid w:val="00AE6496"/>
    <w:rsid w:val="00AF0341"/>
    <w:rsid w:val="00AF1707"/>
    <w:rsid w:val="00AF2051"/>
    <w:rsid w:val="00AF299A"/>
    <w:rsid w:val="00AF2CBF"/>
    <w:rsid w:val="00AF42F9"/>
    <w:rsid w:val="00AF4417"/>
    <w:rsid w:val="00AF44E0"/>
    <w:rsid w:val="00AF68FA"/>
    <w:rsid w:val="00AF6928"/>
    <w:rsid w:val="00B003BE"/>
    <w:rsid w:val="00B00A97"/>
    <w:rsid w:val="00B00FFA"/>
    <w:rsid w:val="00B0128B"/>
    <w:rsid w:val="00B0316A"/>
    <w:rsid w:val="00B04731"/>
    <w:rsid w:val="00B05064"/>
    <w:rsid w:val="00B05A79"/>
    <w:rsid w:val="00B0757C"/>
    <w:rsid w:val="00B07D16"/>
    <w:rsid w:val="00B11A0B"/>
    <w:rsid w:val="00B13E1D"/>
    <w:rsid w:val="00B16AC9"/>
    <w:rsid w:val="00B204DF"/>
    <w:rsid w:val="00B211E7"/>
    <w:rsid w:val="00B22A3D"/>
    <w:rsid w:val="00B2306B"/>
    <w:rsid w:val="00B23321"/>
    <w:rsid w:val="00B25B31"/>
    <w:rsid w:val="00B27964"/>
    <w:rsid w:val="00B301CA"/>
    <w:rsid w:val="00B305DE"/>
    <w:rsid w:val="00B31CD3"/>
    <w:rsid w:val="00B3226E"/>
    <w:rsid w:val="00B32B5E"/>
    <w:rsid w:val="00B33659"/>
    <w:rsid w:val="00B347CD"/>
    <w:rsid w:val="00B3504C"/>
    <w:rsid w:val="00B3549F"/>
    <w:rsid w:val="00B35B24"/>
    <w:rsid w:val="00B36C37"/>
    <w:rsid w:val="00B37A3F"/>
    <w:rsid w:val="00B37EB7"/>
    <w:rsid w:val="00B4080A"/>
    <w:rsid w:val="00B4432C"/>
    <w:rsid w:val="00B443F7"/>
    <w:rsid w:val="00B447EE"/>
    <w:rsid w:val="00B44C60"/>
    <w:rsid w:val="00B44D90"/>
    <w:rsid w:val="00B45DC6"/>
    <w:rsid w:val="00B467D2"/>
    <w:rsid w:val="00B47E73"/>
    <w:rsid w:val="00B50FA6"/>
    <w:rsid w:val="00B51292"/>
    <w:rsid w:val="00B52310"/>
    <w:rsid w:val="00B526A4"/>
    <w:rsid w:val="00B54655"/>
    <w:rsid w:val="00B54F88"/>
    <w:rsid w:val="00B55037"/>
    <w:rsid w:val="00B553AF"/>
    <w:rsid w:val="00B55EBA"/>
    <w:rsid w:val="00B5622C"/>
    <w:rsid w:val="00B56723"/>
    <w:rsid w:val="00B61212"/>
    <w:rsid w:val="00B626CE"/>
    <w:rsid w:val="00B62BFB"/>
    <w:rsid w:val="00B62BFC"/>
    <w:rsid w:val="00B62D79"/>
    <w:rsid w:val="00B63040"/>
    <w:rsid w:val="00B6396B"/>
    <w:rsid w:val="00B6502B"/>
    <w:rsid w:val="00B658F7"/>
    <w:rsid w:val="00B666D2"/>
    <w:rsid w:val="00B6696E"/>
    <w:rsid w:val="00B66FFE"/>
    <w:rsid w:val="00B672EA"/>
    <w:rsid w:val="00B7000D"/>
    <w:rsid w:val="00B704DF"/>
    <w:rsid w:val="00B714CF"/>
    <w:rsid w:val="00B72F96"/>
    <w:rsid w:val="00B741B5"/>
    <w:rsid w:val="00B7426D"/>
    <w:rsid w:val="00B74739"/>
    <w:rsid w:val="00B749D9"/>
    <w:rsid w:val="00B76D0E"/>
    <w:rsid w:val="00B76F16"/>
    <w:rsid w:val="00B80CD3"/>
    <w:rsid w:val="00B81322"/>
    <w:rsid w:val="00B820FF"/>
    <w:rsid w:val="00B8215B"/>
    <w:rsid w:val="00B8342E"/>
    <w:rsid w:val="00B8354E"/>
    <w:rsid w:val="00B849CB"/>
    <w:rsid w:val="00B84B0A"/>
    <w:rsid w:val="00B84CEA"/>
    <w:rsid w:val="00B85B6E"/>
    <w:rsid w:val="00B90B09"/>
    <w:rsid w:val="00B91FCA"/>
    <w:rsid w:val="00B929E7"/>
    <w:rsid w:val="00B93301"/>
    <w:rsid w:val="00B94025"/>
    <w:rsid w:val="00B945FB"/>
    <w:rsid w:val="00BA345E"/>
    <w:rsid w:val="00BA3D6C"/>
    <w:rsid w:val="00BA4902"/>
    <w:rsid w:val="00BA601A"/>
    <w:rsid w:val="00BA71C1"/>
    <w:rsid w:val="00BA7C20"/>
    <w:rsid w:val="00BB1855"/>
    <w:rsid w:val="00BB254A"/>
    <w:rsid w:val="00BB2B23"/>
    <w:rsid w:val="00BB2F64"/>
    <w:rsid w:val="00BB4653"/>
    <w:rsid w:val="00BB55FB"/>
    <w:rsid w:val="00BB5CA2"/>
    <w:rsid w:val="00BC13D9"/>
    <w:rsid w:val="00BC1D93"/>
    <w:rsid w:val="00BC2290"/>
    <w:rsid w:val="00BC2C5A"/>
    <w:rsid w:val="00BC4547"/>
    <w:rsid w:val="00BC4B11"/>
    <w:rsid w:val="00BC4B70"/>
    <w:rsid w:val="00BC514F"/>
    <w:rsid w:val="00BC7FF7"/>
    <w:rsid w:val="00BD0C26"/>
    <w:rsid w:val="00BD0F1D"/>
    <w:rsid w:val="00BD0FDA"/>
    <w:rsid w:val="00BD1FAB"/>
    <w:rsid w:val="00BD262E"/>
    <w:rsid w:val="00BD617B"/>
    <w:rsid w:val="00BD6CB8"/>
    <w:rsid w:val="00BD7A47"/>
    <w:rsid w:val="00BD7F85"/>
    <w:rsid w:val="00BE01CC"/>
    <w:rsid w:val="00BE21B0"/>
    <w:rsid w:val="00BE41BC"/>
    <w:rsid w:val="00BE4527"/>
    <w:rsid w:val="00BE4542"/>
    <w:rsid w:val="00BE5822"/>
    <w:rsid w:val="00BE5F52"/>
    <w:rsid w:val="00BE7D08"/>
    <w:rsid w:val="00BF094D"/>
    <w:rsid w:val="00BF0F34"/>
    <w:rsid w:val="00BF12C5"/>
    <w:rsid w:val="00BF1376"/>
    <w:rsid w:val="00BF22D7"/>
    <w:rsid w:val="00BF28C1"/>
    <w:rsid w:val="00BF34FE"/>
    <w:rsid w:val="00BF4FCE"/>
    <w:rsid w:val="00BF64F3"/>
    <w:rsid w:val="00BF6D41"/>
    <w:rsid w:val="00C00168"/>
    <w:rsid w:val="00C009A4"/>
    <w:rsid w:val="00C00C3A"/>
    <w:rsid w:val="00C014FE"/>
    <w:rsid w:val="00C01636"/>
    <w:rsid w:val="00C052A9"/>
    <w:rsid w:val="00C06A79"/>
    <w:rsid w:val="00C06F41"/>
    <w:rsid w:val="00C07D22"/>
    <w:rsid w:val="00C108C2"/>
    <w:rsid w:val="00C114A8"/>
    <w:rsid w:val="00C119B2"/>
    <w:rsid w:val="00C12BA8"/>
    <w:rsid w:val="00C13330"/>
    <w:rsid w:val="00C1435D"/>
    <w:rsid w:val="00C17050"/>
    <w:rsid w:val="00C17FB1"/>
    <w:rsid w:val="00C21C9B"/>
    <w:rsid w:val="00C21EAA"/>
    <w:rsid w:val="00C24E4A"/>
    <w:rsid w:val="00C2668D"/>
    <w:rsid w:val="00C26C84"/>
    <w:rsid w:val="00C327E0"/>
    <w:rsid w:val="00C32F19"/>
    <w:rsid w:val="00C34D8A"/>
    <w:rsid w:val="00C37988"/>
    <w:rsid w:val="00C37B49"/>
    <w:rsid w:val="00C42B63"/>
    <w:rsid w:val="00C441B9"/>
    <w:rsid w:val="00C45607"/>
    <w:rsid w:val="00C45824"/>
    <w:rsid w:val="00C47895"/>
    <w:rsid w:val="00C47BA5"/>
    <w:rsid w:val="00C50BF9"/>
    <w:rsid w:val="00C51D5B"/>
    <w:rsid w:val="00C52944"/>
    <w:rsid w:val="00C52B33"/>
    <w:rsid w:val="00C52EAE"/>
    <w:rsid w:val="00C54F39"/>
    <w:rsid w:val="00C54F5E"/>
    <w:rsid w:val="00C551A3"/>
    <w:rsid w:val="00C57A2A"/>
    <w:rsid w:val="00C57E20"/>
    <w:rsid w:val="00C6491F"/>
    <w:rsid w:val="00C64AAF"/>
    <w:rsid w:val="00C653FD"/>
    <w:rsid w:val="00C66F6B"/>
    <w:rsid w:val="00C677EE"/>
    <w:rsid w:val="00C67AAE"/>
    <w:rsid w:val="00C70C36"/>
    <w:rsid w:val="00C7471C"/>
    <w:rsid w:val="00C77293"/>
    <w:rsid w:val="00C77373"/>
    <w:rsid w:val="00C777F6"/>
    <w:rsid w:val="00C80B23"/>
    <w:rsid w:val="00C81456"/>
    <w:rsid w:val="00C815DE"/>
    <w:rsid w:val="00C82DB5"/>
    <w:rsid w:val="00C867E0"/>
    <w:rsid w:val="00C86987"/>
    <w:rsid w:val="00C86A02"/>
    <w:rsid w:val="00C907D7"/>
    <w:rsid w:val="00C9231B"/>
    <w:rsid w:val="00C92323"/>
    <w:rsid w:val="00C92F22"/>
    <w:rsid w:val="00C934CC"/>
    <w:rsid w:val="00C93556"/>
    <w:rsid w:val="00C93725"/>
    <w:rsid w:val="00C93CCD"/>
    <w:rsid w:val="00C94A2E"/>
    <w:rsid w:val="00C94C6F"/>
    <w:rsid w:val="00C94CF3"/>
    <w:rsid w:val="00C95F76"/>
    <w:rsid w:val="00C96FF7"/>
    <w:rsid w:val="00C97E06"/>
    <w:rsid w:val="00CA0258"/>
    <w:rsid w:val="00CA06CB"/>
    <w:rsid w:val="00CA06D9"/>
    <w:rsid w:val="00CA0B13"/>
    <w:rsid w:val="00CA0BC0"/>
    <w:rsid w:val="00CA1427"/>
    <w:rsid w:val="00CA1608"/>
    <w:rsid w:val="00CA1F90"/>
    <w:rsid w:val="00CA2462"/>
    <w:rsid w:val="00CA47AE"/>
    <w:rsid w:val="00CA4CF1"/>
    <w:rsid w:val="00CA505A"/>
    <w:rsid w:val="00CB1366"/>
    <w:rsid w:val="00CB1F23"/>
    <w:rsid w:val="00CB247F"/>
    <w:rsid w:val="00CB293E"/>
    <w:rsid w:val="00CB457E"/>
    <w:rsid w:val="00CB4BC4"/>
    <w:rsid w:val="00CB4E6B"/>
    <w:rsid w:val="00CB72FC"/>
    <w:rsid w:val="00CB7424"/>
    <w:rsid w:val="00CB7E61"/>
    <w:rsid w:val="00CC05AC"/>
    <w:rsid w:val="00CC07DF"/>
    <w:rsid w:val="00CC2E80"/>
    <w:rsid w:val="00CC3D44"/>
    <w:rsid w:val="00CC4743"/>
    <w:rsid w:val="00CC4877"/>
    <w:rsid w:val="00CC4C7F"/>
    <w:rsid w:val="00CC5249"/>
    <w:rsid w:val="00CC6560"/>
    <w:rsid w:val="00CC7AB2"/>
    <w:rsid w:val="00CD1DF4"/>
    <w:rsid w:val="00CD2047"/>
    <w:rsid w:val="00CD2A05"/>
    <w:rsid w:val="00CD32BA"/>
    <w:rsid w:val="00CD38FD"/>
    <w:rsid w:val="00CD5583"/>
    <w:rsid w:val="00CD6128"/>
    <w:rsid w:val="00CD71C5"/>
    <w:rsid w:val="00CD7816"/>
    <w:rsid w:val="00CE1315"/>
    <w:rsid w:val="00CE3E5A"/>
    <w:rsid w:val="00CE49AB"/>
    <w:rsid w:val="00CE4B24"/>
    <w:rsid w:val="00CE52A4"/>
    <w:rsid w:val="00CE67AE"/>
    <w:rsid w:val="00CE70A2"/>
    <w:rsid w:val="00CE70F4"/>
    <w:rsid w:val="00CE78AA"/>
    <w:rsid w:val="00CE791F"/>
    <w:rsid w:val="00CF1A68"/>
    <w:rsid w:val="00CF340C"/>
    <w:rsid w:val="00CF3BDA"/>
    <w:rsid w:val="00CF58AC"/>
    <w:rsid w:val="00CF6617"/>
    <w:rsid w:val="00CF6F93"/>
    <w:rsid w:val="00CF738C"/>
    <w:rsid w:val="00CF7863"/>
    <w:rsid w:val="00D01533"/>
    <w:rsid w:val="00D023A0"/>
    <w:rsid w:val="00D05374"/>
    <w:rsid w:val="00D055EE"/>
    <w:rsid w:val="00D06F20"/>
    <w:rsid w:val="00D10623"/>
    <w:rsid w:val="00D12578"/>
    <w:rsid w:val="00D13568"/>
    <w:rsid w:val="00D13E8B"/>
    <w:rsid w:val="00D15FE9"/>
    <w:rsid w:val="00D160A3"/>
    <w:rsid w:val="00D160D9"/>
    <w:rsid w:val="00D1630D"/>
    <w:rsid w:val="00D1632D"/>
    <w:rsid w:val="00D17547"/>
    <w:rsid w:val="00D20E9E"/>
    <w:rsid w:val="00D21825"/>
    <w:rsid w:val="00D23255"/>
    <w:rsid w:val="00D2385F"/>
    <w:rsid w:val="00D25C41"/>
    <w:rsid w:val="00D2718A"/>
    <w:rsid w:val="00D302A3"/>
    <w:rsid w:val="00D3051A"/>
    <w:rsid w:val="00D31E65"/>
    <w:rsid w:val="00D32229"/>
    <w:rsid w:val="00D32A01"/>
    <w:rsid w:val="00D3459D"/>
    <w:rsid w:val="00D35999"/>
    <w:rsid w:val="00D359C7"/>
    <w:rsid w:val="00D36A24"/>
    <w:rsid w:val="00D40515"/>
    <w:rsid w:val="00D40F6D"/>
    <w:rsid w:val="00D418E8"/>
    <w:rsid w:val="00D434C4"/>
    <w:rsid w:val="00D442C0"/>
    <w:rsid w:val="00D44337"/>
    <w:rsid w:val="00D45CBA"/>
    <w:rsid w:val="00D471D6"/>
    <w:rsid w:val="00D4778B"/>
    <w:rsid w:val="00D47D4F"/>
    <w:rsid w:val="00D50B21"/>
    <w:rsid w:val="00D521EB"/>
    <w:rsid w:val="00D53F39"/>
    <w:rsid w:val="00D53FED"/>
    <w:rsid w:val="00D551C9"/>
    <w:rsid w:val="00D5521E"/>
    <w:rsid w:val="00D57AB0"/>
    <w:rsid w:val="00D61188"/>
    <w:rsid w:val="00D61894"/>
    <w:rsid w:val="00D619F4"/>
    <w:rsid w:val="00D64642"/>
    <w:rsid w:val="00D65FB4"/>
    <w:rsid w:val="00D66B80"/>
    <w:rsid w:val="00D66CD2"/>
    <w:rsid w:val="00D67875"/>
    <w:rsid w:val="00D714F4"/>
    <w:rsid w:val="00D737F7"/>
    <w:rsid w:val="00D73D94"/>
    <w:rsid w:val="00D74D3A"/>
    <w:rsid w:val="00D75C76"/>
    <w:rsid w:val="00D76375"/>
    <w:rsid w:val="00D767CD"/>
    <w:rsid w:val="00D76918"/>
    <w:rsid w:val="00D770DD"/>
    <w:rsid w:val="00D7796C"/>
    <w:rsid w:val="00D77C79"/>
    <w:rsid w:val="00D80583"/>
    <w:rsid w:val="00D80C7B"/>
    <w:rsid w:val="00D8135F"/>
    <w:rsid w:val="00D8252A"/>
    <w:rsid w:val="00D83D96"/>
    <w:rsid w:val="00D84E47"/>
    <w:rsid w:val="00D84E87"/>
    <w:rsid w:val="00D85225"/>
    <w:rsid w:val="00D86A8B"/>
    <w:rsid w:val="00D86D13"/>
    <w:rsid w:val="00D8725B"/>
    <w:rsid w:val="00D912ED"/>
    <w:rsid w:val="00D92C3B"/>
    <w:rsid w:val="00D94A62"/>
    <w:rsid w:val="00D94B36"/>
    <w:rsid w:val="00D94F2B"/>
    <w:rsid w:val="00D9587E"/>
    <w:rsid w:val="00D9607F"/>
    <w:rsid w:val="00D961D5"/>
    <w:rsid w:val="00D9643D"/>
    <w:rsid w:val="00D9662F"/>
    <w:rsid w:val="00DA0935"/>
    <w:rsid w:val="00DA0BFE"/>
    <w:rsid w:val="00DA0CCE"/>
    <w:rsid w:val="00DA17AE"/>
    <w:rsid w:val="00DA18C1"/>
    <w:rsid w:val="00DA2A41"/>
    <w:rsid w:val="00DA3722"/>
    <w:rsid w:val="00DA5538"/>
    <w:rsid w:val="00DA60A8"/>
    <w:rsid w:val="00DA6C34"/>
    <w:rsid w:val="00DA7012"/>
    <w:rsid w:val="00DA7A49"/>
    <w:rsid w:val="00DA7D4E"/>
    <w:rsid w:val="00DB0ED6"/>
    <w:rsid w:val="00DB11D5"/>
    <w:rsid w:val="00DB1603"/>
    <w:rsid w:val="00DB1E30"/>
    <w:rsid w:val="00DB2D32"/>
    <w:rsid w:val="00DB40B2"/>
    <w:rsid w:val="00DB5A56"/>
    <w:rsid w:val="00DB5F53"/>
    <w:rsid w:val="00DB64C6"/>
    <w:rsid w:val="00DC073B"/>
    <w:rsid w:val="00DC076E"/>
    <w:rsid w:val="00DC0CFA"/>
    <w:rsid w:val="00DC153E"/>
    <w:rsid w:val="00DC44D3"/>
    <w:rsid w:val="00DC5536"/>
    <w:rsid w:val="00DC5E79"/>
    <w:rsid w:val="00DC5EE9"/>
    <w:rsid w:val="00DC77C2"/>
    <w:rsid w:val="00DD011D"/>
    <w:rsid w:val="00DD094B"/>
    <w:rsid w:val="00DD2CF5"/>
    <w:rsid w:val="00DD3102"/>
    <w:rsid w:val="00DD3EF6"/>
    <w:rsid w:val="00DD60B7"/>
    <w:rsid w:val="00DD6139"/>
    <w:rsid w:val="00DD6542"/>
    <w:rsid w:val="00DE06A9"/>
    <w:rsid w:val="00DE2013"/>
    <w:rsid w:val="00DE3D55"/>
    <w:rsid w:val="00DE63A4"/>
    <w:rsid w:val="00DE7BA2"/>
    <w:rsid w:val="00DE7FBE"/>
    <w:rsid w:val="00DF0343"/>
    <w:rsid w:val="00DF09A1"/>
    <w:rsid w:val="00DF0A4A"/>
    <w:rsid w:val="00DF40EB"/>
    <w:rsid w:val="00DF4D0A"/>
    <w:rsid w:val="00DF52CA"/>
    <w:rsid w:val="00DF5336"/>
    <w:rsid w:val="00DF5AB4"/>
    <w:rsid w:val="00DF68C1"/>
    <w:rsid w:val="00DF7AD5"/>
    <w:rsid w:val="00E007C9"/>
    <w:rsid w:val="00E00C0C"/>
    <w:rsid w:val="00E01434"/>
    <w:rsid w:val="00E017E7"/>
    <w:rsid w:val="00E01B99"/>
    <w:rsid w:val="00E02C41"/>
    <w:rsid w:val="00E03BEF"/>
    <w:rsid w:val="00E04696"/>
    <w:rsid w:val="00E049C0"/>
    <w:rsid w:val="00E04FE9"/>
    <w:rsid w:val="00E07A38"/>
    <w:rsid w:val="00E07F54"/>
    <w:rsid w:val="00E1056B"/>
    <w:rsid w:val="00E10BA4"/>
    <w:rsid w:val="00E112F6"/>
    <w:rsid w:val="00E11840"/>
    <w:rsid w:val="00E11DF0"/>
    <w:rsid w:val="00E11E3C"/>
    <w:rsid w:val="00E12FC8"/>
    <w:rsid w:val="00E132C7"/>
    <w:rsid w:val="00E1348C"/>
    <w:rsid w:val="00E14988"/>
    <w:rsid w:val="00E14A46"/>
    <w:rsid w:val="00E17BDA"/>
    <w:rsid w:val="00E17D5F"/>
    <w:rsid w:val="00E205B8"/>
    <w:rsid w:val="00E20CBC"/>
    <w:rsid w:val="00E22B64"/>
    <w:rsid w:val="00E24AEF"/>
    <w:rsid w:val="00E25BE1"/>
    <w:rsid w:val="00E2607E"/>
    <w:rsid w:val="00E262DB"/>
    <w:rsid w:val="00E26D4F"/>
    <w:rsid w:val="00E272AA"/>
    <w:rsid w:val="00E31595"/>
    <w:rsid w:val="00E31B89"/>
    <w:rsid w:val="00E3346A"/>
    <w:rsid w:val="00E33BDA"/>
    <w:rsid w:val="00E34E98"/>
    <w:rsid w:val="00E36D37"/>
    <w:rsid w:val="00E36FEA"/>
    <w:rsid w:val="00E37048"/>
    <w:rsid w:val="00E37CA5"/>
    <w:rsid w:val="00E402EF"/>
    <w:rsid w:val="00E404FB"/>
    <w:rsid w:val="00E40F18"/>
    <w:rsid w:val="00E42C06"/>
    <w:rsid w:val="00E433CC"/>
    <w:rsid w:val="00E43AEC"/>
    <w:rsid w:val="00E460F0"/>
    <w:rsid w:val="00E46C71"/>
    <w:rsid w:val="00E51028"/>
    <w:rsid w:val="00E5126C"/>
    <w:rsid w:val="00E518B6"/>
    <w:rsid w:val="00E51AB8"/>
    <w:rsid w:val="00E52AAA"/>
    <w:rsid w:val="00E536CD"/>
    <w:rsid w:val="00E56C5F"/>
    <w:rsid w:val="00E56DE0"/>
    <w:rsid w:val="00E572E9"/>
    <w:rsid w:val="00E578E4"/>
    <w:rsid w:val="00E579B7"/>
    <w:rsid w:val="00E603BB"/>
    <w:rsid w:val="00E603DA"/>
    <w:rsid w:val="00E6149D"/>
    <w:rsid w:val="00E6199E"/>
    <w:rsid w:val="00E620A6"/>
    <w:rsid w:val="00E62143"/>
    <w:rsid w:val="00E62F27"/>
    <w:rsid w:val="00E637C7"/>
    <w:rsid w:val="00E64B0D"/>
    <w:rsid w:val="00E665FD"/>
    <w:rsid w:val="00E6697A"/>
    <w:rsid w:val="00E67447"/>
    <w:rsid w:val="00E67985"/>
    <w:rsid w:val="00E701F1"/>
    <w:rsid w:val="00E724EE"/>
    <w:rsid w:val="00E74483"/>
    <w:rsid w:val="00E748A5"/>
    <w:rsid w:val="00E772D3"/>
    <w:rsid w:val="00E77A40"/>
    <w:rsid w:val="00E77AE6"/>
    <w:rsid w:val="00E801C5"/>
    <w:rsid w:val="00E80755"/>
    <w:rsid w:val="00E80B0B"/>
    <w:rsid w:val="00E81214"/>
    <w:rsid w:val="00E81B0D"/>
    <w:rsid w:val="00E86E9F"/>
    <w:rsid w:val="00E878D1"/>
    <w:rsid w:val="00E91B01"/>
    <w:rsid w:val="00E9249F"/>
    <w:rsid w:val="00E92A6D"/>
    <w:rsid w:val="00E93449"/>
    <w:rsid w:val="00E9371E"/>
    <w:rsid w:val="00E954AB"/>
    <w:rsid w:val="00E9624C"/>
    <w:rsid w:val="00E978F2"/>
    <w:rsid w:val="00E97A72"/>
    <w:rsid w:val="00EA00D3"/>
    <w:rsid w:val="00EA03F5"/>
    <w:rsid w:val="00EA0C55"/>
    <w:rsid w:val="00EA1DB9"/>
    <w:rsid w:val="00EA2F8C"/>
    <w:rsid w:val="00EA3764"/>
    <w:rsid w:val="00EA46E2"/>
    <w:rsid w:val="00EA55D7"/>
    <w:rsid w:val="00EA6761"/>
    <w:rsid w:val="00EA6979"/>
    <w:rsid w:val="00EA6CFA"/>
    <w:rsid w:val="00EA7186"/>
    <w:rsid w:val="00EA7B37"/>
    <w:rsid w:val="00EB16AD"/>
    <w:rsid w:val="00EB1EFE"/>
    <w:rsid w:val="00EB2D83"/>
    <w:rsid w:val="00EB2F5D"/>
    <w:rsid w:val="00EB3826"/>
    <w:rsid w:val="00EB3AEA"/>
    <w:rsid w:val="00EB438E"/>
    <w:rsid w:val="00EB692B"/>
    <w:rsid w:val="00EB6C9F"/>
    <w:rsid w:val="00EB7408"/>
    <w:rsid w:val="00EB7E30"/>
    <w:rsid w:val="00EC0273"/>
    <w:rsid w:val="00EC2D57"/>
    <w:rsid w:val="00EC5224"/>
    <w:rsid w:val="00EC5537"/>
    <w:rsid w:val="00ED14BD"/>
    <w:rsid w:val="00ED2253"/>
    <w:rsid w:val="00ED4EFD"/>
    <w:rsid w:val="00ED60B2"/>
    <w:rsid w:val="00ED68B1"/>
    <w:rsid w:val="00ED708F"/>
    <w:rsid w:val="00ED7579"/>
    <w:rsid w:val="00EE0CDB"/>
    <w:rsid w:val="00EE1396"/>
    <w:rsid w:val="00EE3815"/>
    <w:rsid w:val="00EE40EC"/>
    <w:rsid w:val="00EE426A"/>
    <w:rsid w:val="00EE4DAE"/>
    <w:rsid w:val="00EE4F3D"/>
    <w:rsid w:val="00EE55E1"/>
    <w:rsid w:val="00EE6086"/>
    <w:rsid w:val="00EE6149"/>
    <w:rsid w:val="00EE6D59"/>
    <w:rsid w:val="00EF2E34"/>
    <w:rsid w:val="00EF3E91"/>
    <w:rsid w:val="00EF4AFD"/>
    <w:rsid w:val="00EF4B09"/>
    <w:rsid w:val="00EF5958"/>
    <w:rsid w:val="00EF59CE"/>
    <w:rsid w:val="00EF5DFB"/>
    <w:rsid w:val="00EF63F6"/>
    <w:rsid w:val="00EF72AD"/>
    <w:rsid w:val="00F01BF4"/>
    <w:rsid w:val="00F022E9"/>
    <w:rsid w:val="00F02C59"/>
    <w:rsid w:val="00F02C78"/>
    <w:rsid w:val="00F02EFE"/>
    <w:rsid w:val="00F03044"/>
    <w:rsid w:val="00F03111"/>
    <w:rsid w:val="00F03730"/>
    <w:rsid w:val="00F03B31"/>
    <w:rsid w:val="00F04B49"/>
    <w:rsid w:val="00F04C1A"/>
    <w:rsid w:val="00F05F61"/>
    <w:rsid w:val="00F07189"/>
    <w:rsid w:val="00F077D5"/>
    <w:rsid w:val="00F07AE2"/>
    <w:rsid w:val="00F10DD1"/>
    <w:rsid w:val="00F12D1B"/>
    <w:rsid w:val="00F12FC7"/>
    <w:rsid w:val="00F13833"/>
    <w:rsid w:val="00F13AE3"/>
    <w:rsid w:val="00F1432C"/>
    <w:rsid w:val="00F17005"/>
    <w:rsid w:val="00F17A1C"/>
    <w:rsid w:val="00F20639"/>
    <w:rsid w:val="00F2108C"/>
    <w:rsid w:val="00F2240F"/>
    <w:rsid w:val="00F22B72"/>
    <w:rsid w:val="00F22B94"/>
    <w:rsid w:val="00F230EE"/>
    <w:rsid w:val="00F230F0"/>
    <w:rsid w:val="00F23F8F"/>
    <w:rsid w:val="00F24A88"/>
    <w:rsid w:val="00F261F9"/>
    <w:rsid w:val="00F27FF3"/>
    <w:rsid w:val="00F323B0"/>
    <w:rsid w:val="00F3321D"/>
    <w:rsid w:val="00F34EA6"/>
    <w:rsid w:val="00F3527F"/>
    <w:rsid w:val="00F36627"/>
    <w:rsid w:val="00F3705C"/>
    <w:rsid w:val="00F41529"/>
    <w:rsid w:val="00F415D7"/>
    <w:rsid w:val="00F42360"/>
    <w:rsid w:val="00F44C7A"/>
    <w:rsid w:val="00F45AAF"/>
    <w:rsid w:val="00F461D3"/>
    <w:rsid w:val="00F47A9D"/>
    <w:rsid w:val="00F47E06"/>
    <w:rsid w:val="00F47E1F"/>
    <w:rsid w:val="00F50977"/>
    <w:rsid w:val="00F51D4C"/>
    <w:rsid w:val="00F525CD"/>
    <w:rsid w:val="00F52CB1"/>
    <w:rsid w:val="00F53173"/>
    <w:rsid w:val="00F53FB9"/>
    <w:rsid w:val="00F54E34"/>
    <w:rsid w:val="00F554D4"/>
    <w:rsid w:val="00F558BB"/>
    <w:rsid w:val="00F55AA2"/>
    <w:rsid w:val="00F57D68"/>
    <w:rsid w:val="00F60A99"/>
    <w:rsid w:val="00F61D01"/>
    <w:rsid w:val="00F639B9"/>
    <w:rsid w:val="00F64E52"/>
    <w:rsid w:val="00F65576"/>
    <w:rsid w:val="00F66201"/>
    <w:rsid w:val="00F66E24"/>
    <w:rsid w:val="00F675FB"/>
    <w:rsid w:val="00F7025D"/>
    <w:rsid w:val="00F70563"/>
    <w:rsid w:val="00F71211"/>
    <w:rsid w:val="00F71BFF"/>
    <w:rsid w:val="00F71E2E"/>
    <w:rsid w:val="00F7246D"/>
    <w:rsid w:val="00F724BE"/>
    <w:rsid w:val="00F72510"/>
    <w:rsid w:val="00F726F3"/>
    <w:rsid w:val="00F72922"/>
    <w:rsid w:val="00F7404D"/>
    <w:rsid w:val="00F74437"/>
    <w:rsid w:val="00F758CE"/>
    <w:rsid w:val="00F762E6"/>
    <w:rsid w:val="00F7675C"/>
    <w:rsid w:val="00F80370"/>
    <w:rsid w:val="00F80C60"/>
    <w:rsid w:val="00F81D71"/>
    <w:rsid w:val="00F8232F"/>
    <w:rsid w:val="00F839DB"/>
    <w:rsid w:val="00F83ED7"/>
    <w:rsid w:val="00F85521"/>
    <w:rsid w:val="00F85874"/>
    <w:rsid w:val="00F8597E"/>
    <w:rsid w:val="00F85B5B"/>
    <w:rsid w:val="00F8665E"/>
    <w:rsid w:val="00F870AE"/>
    <w:rsid w:val="00F8751B"/>
    <w:rsid w:val="00F875CB"/>
    <w:rsid w:val="00F91290"/>
    <w:rsid w:val="00F91594"/>
    <w:rsid w:val="00F922B3"/>
    <w:rsid w:val="00F92A83"/>
    <w:rsid w:val="00F93DD2"/>
    <w:rsid w:val="00F95293"/>
    <w:rsid w:val="00F96D8F"/>
    <w:rsid w:val="00F97AA1"/>
    <w:rsid w:val="00FA1C10"/>
    <w:rsid w:val="00FA1C23"/>
    <w:rsid w:val="00FA2693"/>
    <w:rsid w:val="00FA2EB8"/>
    <w:rsid w:val="00FA334E"/>
    <w:rsid w:val="00FA4114"/>
    <w:rsid w:val="00FA474C"/>
    <w:rsid w:val="00FA5831"/>
    <w:rsid w:val="00FA60EA"/>
    <w:rsid w:val="00FA752E"/>
    <w:rsid w:val="00FA7B87"/>
    <w:rsid w:val="00FB08EB"/>
    <w:rsid w:val="00FB0A73"/>
    <w:rsid w:val="00FB1986"/>
    <w:rsid w:val="00FB1C55"/>
    <w:rsid w:val="00FB2558"/>
    <w:rsid w:val="00FB287C"/>
    <w:rsid w:val="00FB33B5"/>
    <w:rsid w:val="00FB5727"/>
    <w:rsid w:val="00FB5B73"/>
    <w:rsid w:val="00FC022B"/>
    <w:rsid w:val="00FC2585"/>
    <w:rsid w:val="00FC4977"/>
    <w:rsid w:val="00FC67B6"/>
    <w:rsid w:val="00FD0258"/>
    <w:rsid w:val="00FD2CEA"/>
    <w:rsid w:val="00FD3087"/>
    <w:rsid w:val="00FD31E7"/>
    <w:rsid w:val="00FD3429"/>
    <w:rsid w:val="00FD40BB"/>
    <w:rsid w:val="00FD7288"/>
    <w:rsid w:val="00FD7315"/>
    <w:rsid w:val="00FE0783"/>
    <w:rsid w:val="00FE1A45"/>
    <w:rsid w:val="00FE45A0"/>
    <w:rsid w:val="00FE6E60"/>
    <w:rsid w:val="00FE7615"/>
    <w:rsid w:val="00FF10E9"/>
    <w:rsid w:val="00FF291E"/>
    <w:rsid w:val="00FF33F5"/>
    <w:rsid w:val="00FF3960"/>
    <w:rsid w:val="00FF40D7"/>
    <w:rsid w:val="00FF4AC0"/>
    <w:rsid w:val="00FF7224"/>
    <w:rsid w:val="00FF7499"/>
    <w:rsid w:val="00FF7BFE"/>
    <w:rsid w:val="0195352A"/>
    <w:rsid w:val="0219674C"/>
    <w:rsid w:val="0862C497"/>
    <w:rsid w:val="0AC38ACD"/>
    <w:rsid w:val="0E1B97D0"/>
    <w:rsid w:val="1222CA07"/>
    <w:rsid w:val="15A090A8"/>
    <w:rsid w:val="1772B273"/>
    <w:rsid w:val="190E82D4"/>
    <w:rsid w:val="1AE0F27B"/>
    <w:rsid w:val="1C7CC2DC"/>
    <w:rsid w:val="1D7C36F8"/>
    <w:rsid w:val="1EFBC400"/>
    <w:rsid w:val="212F4D48"/>
    <w:rsid w:val="22C6F4B3"/>
    <w:rsid w:val="24DFC91D"/>
    <w:rsid w:val="282B5901"/>
    <w:rsid w:val="2D6047B5"/>
    <w:rsid w:val="2E3857D2"/>
    <w:rsid w:val="317010B4"/>
    <w:rsid w:val="3211F077"/>
    <w:rsid w:val="32CE6CF4"/>
    <w:rsid w:val="35DD8633"/>
    <w:rsid w:val="39C521E9"/>
    <w:rsid w:val="4C5B3FB6"/>
    <w:rsid w:val="4C6F777A"/>
    <w:rsid w:val="4D1B9D49"/>
    <w:rsid w:val="50335813"/>
    <w:rsid w:val="512521CD"/>
    <w:rsid w:val="52DC1246"/>
    <w:rsid w:val="57946351"/>
    <w:rsid w:val="5FF6DB88"/>
    <w:rsid w:val="625CE825"/>
    <w:rsid w:val="6299A6ED"/>
    <w:rsid w:val="67E98F59"/>
    <w:rsid w:val="694E4502"/>
    <w:rsid w:val="6A7D3773"/>
    <w:rsid w:val="6E088DC8"/>
    <w:rsid w:val="709B9CBE"/>
    <w:rsid w:val="70B04C5F"/>
    <w:rsid w:val="74D57B02"/>
    <w:rsid w:val="7D1DA53F"/>
    <w:rsid w:val="7D2342D4"/>
    <w:rsid w:val="7D76A424"/>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863041"/>
  <w15:chartTrackingRefBased/>
  <w15:docId w15:val="{9CDCE2B4-4062-4A20-B147-05238E0E1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A3F"/>
  </w:style>
  <w:style w:type="paragraph" w:styleId="Heading1">
    <w:name w:val="heading 1"/>
    <w:aliases w:val="Hoofdstuk"/>
    <w:basedOn w:val="Normal"/>
    <w:next w:val="Normal"/>
    <w:link w:val="Heading1Char"/>
    <w:uiPriority w:val="9"/>
    <w:qFormat/>
    <w:rsid w:val="00DB1603"/>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Paragraaf"/>
    <w:basedOn w:val="Normal"/>
    <w:next w:val="Normal"/>
    <w:link w:val="Heading2Char"/>
    <w:uiPriority w:val="9"/>
    <w:unhideWhenUsed/>
    <w:qFormat/>
    <w:rsid w:val="000A3F90"/>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Opdracht"/>
    <w:basedOn w:val="Normal"/>
    <w:next w:val="Normal"/>
    <w:link w:val="Heading3Char"/>
    <w:uiPriority w:val="9"/>
    <w:unhideWhenUsed/>
    <w:qFormat/>
    <w:rsid w:val="00FA60EA"/>
    <w:pPr>
      <w:keepLines/>
      <w:numPr>
        <w:ilvl w:val="2"/>
        <w:numId w:val="3"/>
      </w:numPr>
      <w:shd w:val="clear" w:color="auto" w:fill="E7E6E6" w:themeFill="background2"/>
      <w:tabs>
        <w:tab w:val="left" w:pos="1694"/>
      </w:tab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4C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4C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oofdstuk Char"/>
    <w:basedOn w:val="DefaultParagraphFont"/>
    <w:link w:val="Heading1"/>
    <w:uiPriority w:val="9"/>
    <w:rsid w:val="00DB160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Paragraaf Char"/>
    <w:basedOn w:val="DefaultParagraphFont"/>
    <w:link w:val="Heading2"/>
    <w:uiPriority w:val="9"/>
    <w:rsid w:val="000A3F90"/>
    <w:rPr>
      <w:rFonts w:asciiTheme="majorHAnsi" w:eastAsiaTheme="majorEastAsia" w:hAnsiTheme="majorHAnsi" w:cstheme="majorBidi"/>
      <w:color w:val="2F5496" w:themeColor="accent1" w:themeShade="BF"/>
      <w:sz w:val="26"/>
      <w:szCs w:val="26"/>
    </w:rPr>
  </w:style>
  <w:style w:type="character" w:customStyle="1" w:styleId="Heading3Char">
    <w:name w:val="Heading 3 Char"/>
    <w:aliases w:val="Opdracht Char"/>
    <w:basedOn w:val="DefaultParagraphFont"/>
    <w:link w:val="Heading3"/>
    <w:uiPriority w:val="9"/>
    <w:rsid w:val="00FA60EA"/>
    <w:rPr>
      <w:rFonts w:asciiTheme="majorHAnsi" w:eastAsiaTheme="majorEastAsia" w:hAnsiTheme="majorHAnsi" w:cstheme="majorBidi"/>
      <w:color w:val="1F3763" w:themeColor="accent1" w:themeShade="7F"/>
      <w:sz w:val="24"/>
      <w:szCs w:val="24"/>
      <w:shd w:val="clear" w:color="auto" w:fill="E7E6E6" w:themeFill="background2"/>
    </w:rPr>
  </w:style>
  <w:style w:type="character" w:styleId="Hyperlink">
    <w:name w:val="Hyperlink"/>
    <w:basedOn w:val="DefaultParagraphFont"/>
    <w:uiPriority w:val="99"/>
    <w:unhideWhenUsed/>
    <w:rsid w:val="00230287"/>
    <w:rPr>
      <w:color w:val="0563C1" w:themeColor="hyperlink"/>
      <w:u w:val="single"/>
    </w:rPr>
  </w:style>
  <w:style w:type="character" w:customStyle="1" w:styleId="UnresolvedMention1">
    <w:name w:val="Unresolved Mention1"/>
    <w:basedOn w:val="DefaultParagraphFont"/>
    <w:uiPriority w:val="99"/>
    <w:semiHidden/>
    <w:unhideWhenUsed/>
    <w:rsid w:val="00230287"/>
    <w:rPr>
      <w:color w:val="605E5C"/>
      <w:shd w:val="clear" w:color="auto" w:fill="E1DFDD"/>
    </w:rPr>
  </w:style>
  <w:style w:type="table" w:styleId="TableGrid">
    <w:name w:val="Table Grid"/>
    <w:basedOn w:val="TableNormal"/>
    <w:uiPriority w:val="39"/>
    <w:rsid w:val="00CE70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77D5"/>
    <w:pPr>
      <w:ind w:left="720"/>
      <w:contextualSpacing/>
    </w:pPr>
  </w:style>
  <w:style w:type="character" w:customStyle="1" w:styleId="Heading4Char">
    <w:name w:val="Heading 4 Char"/>
    <w:basedOn w:val="DefaultParagraphFont"/>
    <w:link w:val="Heading4"/>
    <w:uiPriority w:val="9"/>
    <w:rsid w:val="00B84CE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4CEA"/>
    <w:rPr>
      <w:rFonts w:asciiTheme="majorHAnsi" w:eastAsiaTheme="majorEastAsia" w:hAnsiTheme="majorHAnsi" w:cstheme="majorBidi"/>
      <w:color w:val="2F5496" w:themeColor="accent1" w:themeShade="BF"/>
    </w:rPr>
  </w:style>
  <w:style w:type="paragraph" w:customStyle="1" w:styleId="pr-article-headerintro">
    <w:name w:val="pr-article-header__intro"/>
    <w:basedOn w:val="Normal"/>
    <w:rsid w:val="009D65C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r-article-headerbyline">
    <w:name w:val="pr-article-header__byline"/>
    <w:basedOn w:val="Normal"/>
    <w:rsid w:val="009D65C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9D65C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9D65C6"/>
    <w:rPr>
      <w:i/>
      <w:iCs/>
    </w:rPr>
  </w:style>
  <w:style w:type="character" w:styleId="SubtleReference">
    <w:name w:val="Subtle Reference"/>
    <w:basedOn w:val="DefaultParagraphFont"/>
    <w:uiPriority w:val="31"/>
    <w:qFormat/>
    <w:rsid w:val="00FC022B"/>
    <w:rPr>
      <w:smallCaps/>
      <w:color w:val="5A5A5A" w:themeColor="text1" w:themeTint="A5"/>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A7D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7D70"/>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52E77"/>
    <w:rPr>
      <w:b/>
      <w:bCs/>
    </w:rPr>
  </w:style>
  <w:style w:type="character" w:customStyle="1" w:styleId="CommentSubjectChar">
    <w:name w:val="Comment Subject Char"/>
    <w:basedOn w:val="CommentTextChar"/>
    <w:link w:val="CommentSubject"/>
    <w:uiPriority w:val="99"/>
    <w:semiHidden/>
    <w:rsid w:val="00452E77"/>
    <w:rPr>
      <w:b/>
      <w:bCs/>
      <w:sz w:val="20"/>
      <w:szCs w:val="20"/>
    </w:rPr>
  </w:style>
  <w:style w:type="paragraph" w:styleId="Revision">
    <w:name w:val="Revision"/>
    <w:hidden/>
    <w:uiPriority w:val="99"/>
    <w:semiHidden/>
    <w:rsid w:val="00745DC1"/>
    <w:pPr>
      <w:spacing w:after="0" w:line="240" w:lineRule="auto"/>
    </w:pPr>
  </w:style>
  <w:style w:type="character" w:customStyle="1" w:styleId="UnresolvedMention2">
    <w:name w:val="Unresolved Mention2"/>
    <w:basedOn w:val="DefaultParagraphFont"/>
    <w:uiPriority w:val="99"/>
    <w:semiHidden/>
    <w:unhideWhenUsed/>
    <w:rsid w:val="00745DC1"/>
    <w:rPr>
      <w:color w:val="605E5C"/>
      <w:shd w:val="clear" w:color="auto" w:fill="E1DFDD"/>
    </w:rPr>
  </w:style>
  <w:style w:type="character" w:styleId="FollowedHyperlink">
    <w:name w:val="FollowedHyperlink"/>
    <w:basedOn w:val="DefaultParagraphFont"/>
    <w:uiPriority w:val="99"/>
    <w:semiHidden/>
    <w:unhideWhenUsed/>
    <w:rsid w:val="00745DC1"/>
    <w:rPr>
      <w:color w:val="954F72" w:themeColor="followedHyperlink"/>
      <w:u w:val="single"/>
    </w:rPr>
  </w:style>
  <w:style w:type="paragraph" w:customStyle="1" w:styleId="pf0">
    <w:name w:val="pf0"/>
    <w:basedOn w:val="Normal"/>
    <w:rsid w:val="00C0163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f01">
    <w:name w:val="cf01"/>
    <w:basedOn w:val="DefaultParagraphFont"/>
    <w:rsid w:val="00C01636"/>
    <w:rPr>
      <w:rFonts w:ascii="Segoe UI" w:hAnsi="Segoe UI" w:cs="Segoe UI" w:hint="default"/>
      <w:sz w:val="18"/>
      <w:szCs w:val="18"/>
    </w:rPr>
  </w:style>
  <w:style w:type="character" w:customStyle="1" w:styleId="UnresolvedMention3">
    <w:name w:val="Unresolved Mention3"/>
    <w:basedOn w:val="DefaultParagraphFont"/>
    <w:uiPriority w:val="99"/>
    <w:semiHidden/>
    <w:unhideWhenUsed/>
    <w:rsid w:val="00B749D9"/>
    <w:rPr>
      <w:color w:val="605E5C"/>
      <w:shd w:val="clear" w:color="auto" w:fill="E1DFDD"/>
    </w:rPr>
  </w:style>
  <w:style w:type="paragraph" w:customStyle="1" w:styleId="Opdracht-tekst">
    <w:name w:val="Opdracht-tekst"/>
    <w:basedOn w:val="Normal"/>
    <w:qFormat/>
    <w:rsid w:val="00CC4743"/>
  </w:style>
  <w:style w:type="character" w:styleId="UnresolvedMention">
    <w:name w:val="Unresolved Mention"/>
    <w:basedOn w:val="DefaultParagraphFont"/>
    <w:uiPriority w:val="99"/>
    <w:semiHidden/>
    <w:unhideWhenUsed/>
    <w:rsid w:val="009B1B92"/>
    <w:rPr>
      <w:color w:val="605E5C"/>
      <w:shd w:val="clear" w:color="auto" w:fill="E1DFDD"/>
    </w:rPr>
  </w:style>
  <w:style w:type="character" w:styleId="PlaceholderText">
    <w:name w:val="Placeholder Text"/>
    <w:basedOn w:val="DefaultParagraphFont"/>
    <w:uiPriority w:val="99"/>
    <w:semiHidden/>
    <w:rsid w:val="002F098F"/>
    <w:rPr>
      <w:color w:val="808080"/>
    </w:rPr>
  </w:style>
  <w:style w:type="paragraph" w:customStyle="1" w:styleId="articleparagraphrootwy3ui">
    <w:name w:val="articleparagraph_root__wy3ui"/>
    <w:basedOn w:val="Normal"/>
    <w:rsid w:val="002F098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F098F"/>
    <w:rPr>
      <w:b/>
      <w:bCs/>
    </w:rPr>
  </w:style>
  <w:style w:type="paragraph" w:styleId="NoSpacing">
    <w:name w:val="No Spacing"/>
    <w:uiPriority w:val="1"/>
    <w:qFormat/>
    <w:rsid w:val="002F098F"/>
    <w:pPr>
      <w:spacing w:after="0" w:line="240" w:lineRule="auto"/>
    </w:pPr>
  </w:style>
  <w:style w:type="paragraph" w:styleId="Header">
    <w:name w:val="header"/>
    <w:basedOn w:val="Normal"/>
    <w:link w:val="HeaderChar"/>
    <w:uiPriority w:val="99"/>
    <w:unhideWhenUsed/>
    <w:rsid w:val="00AA50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50FE"/>
  </w:style>
  <w:style w:type="paragraph" w:styleId="Footer">
    <w:name w:val="footer"/>
    <w:basedOn w:val="Normal"/>
    <w:link w:val="FooterChar"/>
    <w:uiPriority w:val="99"/>
    <w:unhideWhenUsed/>
    <w:rsid w:val="00AA50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50FE"/>
  </w:style>
  <w:style w:type="paragraph" w:styleId="Caption">
    <w:name w:val="caption"/>
    <w:basedOn w:val="Normal"/>
    <w:next w:val="Normal"/>
    <w:uiPriority w:val="35"/>
    <w:unhideWhenUsed/>
    <w:qFormat/>
    <w:rsid w:val="00A931B6"/>
    <w:pPr>
      <w:spacing w:after="200" w:line="240" w:lineRule="auto"/>
    </w:pPr>
    <w:rPr>
      <w:iCs/>
      <w:color w:val="44546A" w:themeColor="text2"/>
      <w:sz w:val="20"/>
      <w:szCs w:val="18"/>
    </w:rPr>
  </w:style>
  <w:style w:type="paragraph" w:styleId="FootnoteText">
    <w:name w:val="footnote text"/>
    <w:basedOn w:val="Normal"/>
    <w:link w:val="FootnoteTextChar"/>
    <w:uiPriority w:val="99"/>
    <w:semiHidden/>
    <w:unhideWhenUsed/>
    <w:rsid w:val="00C17F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17FB1"/>
    <w:rPr>
      <w:sz w:val="20"/>
      <w:szCs w:val="20"/>
    </w:rPr>
  </w:style>
  <w:style w:type="character" w:styleId="FootnoteReference">
    <w:name w:val="footnote reference"/>
    <w:basedOn w:val="DefaultParagraphFont"/>
    <w:uiPriority w:val="99"/>
    <w:semiHidden/>
    <w:unhideWhenUsed/>
    <w:rsid w:val="00C17FB1"/>
    <w:rPr>
      <w:vertAlign w:val="superscript"/>
    </w:rPr>
  </w:style>
  <w:style w:type="paragraph" w:customStyle="1" w:styleId="paragraph">
    <w:name w:val="paragraph"/>
    <w:basedOn w:val="Normal"/>
    <w:rsid w:val="007A2A73"/>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customStyle="1" w:styleId="normaltextrun">
    <w:name w:val="normaltextrun"/>
    <w:basedOn w:val="DefaultParagraphFont"/>
    <w:rsid w:val="007A2A73"/>
  </w:style>
  <w:style w:type="character" w:customStyle="1" w:styleId="eop">
    <w:name w:val="eop"/>
    <w:basedOn w:val="DefaultParagraphFont"/>
    <w:rsid w:val="007A2A73"/>
  </w:style>
  <w:style w:type="character" w:customStyle="1" w:styleId="scxw133955767">
    <w:name w:val="scxw133955767"/>
    <w:basedOn w:val="DefaultParagraphFont"/>
    <w:rsid w:val="007A2A73"/>
  </w:style>
  <w:style w:type="character" w:styleId="HTMLCite">
    <w:name w:val="HTML Cite"/>
    <w:basedOn w:val="DefaultParagraphFont"/>
    <w:uiPriority w:val="99"/>
    <w:semiHidden/>
    <w:unhideWhenUsed/>
    <w:rsid w:val="00E10BA4"/>
    <w:rPr>
      <w:i/>
      <w:iCs/>
    </w:rPr>
  </w:style>
  <w:style w:type="character" w:customStyle="1" w:styleId="citation-ydarp">
    <w:name w:val="citation-ydarp"/>
    <w:basedOn w:val="DefaultParagraphFont"/>
    <w:rsid w:val="00E10BA4"/>
  </w:style>
  <w:style w:type="table" w:customStyle="1" w:styleId="Opdracht-achtergrond">
    <w:name w:val="Opdracht-achtergrond"/>
    <w:basedOn w:val="TableNormal"/>
    <w:uiPriority w:val="99"/>
    <w:rsid w:val="00D76918"/>
    <w:pPr>
      <w:spacing w:after="0" w:line="240" w:lineRule="auto"/>
    </w:pPr>
    <w:tblPr/>
    <w:tcPr>
      <w:shd w:val="clear" w:color="auto" w:fill="E7E6E6" w:themeFill="background2"/>
    </w:tcPr>
  </w:style>
  <w:style w:type="paragraph" w:styleId="TOCHeading">
    <w:name w:val="TOC Heading"/>
    <w:basedOn w:val="Heading1"/>
    <w:next w:val="Normal"/>
    <w:uiPriority w:val="39"/>
    <w:unhideWhenUsed/>
    <w:qFormat/>
    <w:rsid w:val="00C94C6F"/>
    <w:pPr>
      <w:numPr>
        <w:numId w:val="0"/>
      </w:numPr>
      <w:outlineLvl w:val="9"/>
    </w:pPr>
    <w:rPr>
      <w:kern w:val="0"/>
      <w:lang w:eastAsia="nl-NL"/>
      <w14:ligatures w14:val="none"/>
    </w:rPr>
  </w:style>
  <w:style w:type="paragraph" w:styleId="TOC1">
    <w:name w:val="toc 1"/>
    <w:basedOn w:val="Normal"/>
    <w:next w:val="Normal"/>
    <w:autoRedefine/>
    <w:uiPriority w:val="39"/>
    <w:unhideWhenUsed/>
    <w:rsid w:val="00C94C6F"/>
    <w:pPr>
      <w:spacing w:after="100"/>
    </w:pPr>
  </w:style>
  <w:style w:type="paragraph" w:styleId="TOC3">
    <w:name w:val="toc 3"/>
    <w:basedOn w:val="Normal"/>
    <w:next w:val="Normal"/>
    <w:autoRedefine/>
    <w:uiPriority w:val="39"/>
    <w:unhideWhenUsed/>
    <w:rsid w:val="00C94C6F"/>
    <w:pPr>
      <w:spacing w:after="100"/>
      <w:ind w:left="440"/>
    </w:pPr>
  </w:style>
  <w:style w:type="paragraph" w:styleId="TOC2">
    <w:name w:val="toc 2"/>
    <w:basedOn w:val="Normal"/>
    <w:next w:val="Normal"/>
    <w:autoRedefine/>
    <w:uiPriority w:val="39"/>
    <w:unhideWhenUsed/>
    <w:rsid w:val="00C94C6F"/>
    <w:pPr>
      <w:spacing w:after="100"/>
      <w:ind w:left="220"/>
    </w:pPr>
  </w:style>
  <w:style w:type="table" w:customStyle="1" w:styleId="Artikel">
    <w:name w:val="Artikel"/>
    <w:basedOn w:val="TableNormal"/>
    <w:uiPriority w:val="99"/>
    <w:rsid w:val="00BC2290"/>
    <w:pPr>
      <w:spacing w:after="0" w:line="240" w:lineRule="auto"/>
    </w:pPr>
    <w:tblPr>
      <w:tblBorders>
        <w:top w:val="dashSmallGap" w:sz="4" w:space="0" w:color="auto"/>
        <w:left w:val="dashSmallGap" w:sz="4" w:space="0" w:color="auto"/>
        <w:bottom w:val="dashSmallGap" w:sz="4" w:space="0" w:color="auto"/>
        <w:right w:val="dashSmallGap" w:sz="4" w:space="0" w:color="auto"/>
      </w:tblBorders>
    </w:tblPr>
    <w:tcPr>
      <w:shd w:val="clear" w:color="auto" w:fill="FFFFF0"/>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151927">
      <w:bodyDiv w:val="1"/>
      <w:marLeft w:val="0"/>
      <w:marRight w:val="0"/>
      <w:marTop w:val="0"/>
      <w:marBottom w:val="0"/>
      <w:divBdr>
        <w:top w:val="none" w:sz="0" w:space="0" w:color="auto"/>
        <w:left w:val="none" w:sz="0" w:space="0" w:color="auto"/>
        <w:bottom w:val="none" w:sz="0" w:space="0" w:color="auto"/>
        <w:right w:val="none" w:sz="0" w:space="0" w:color="auto"/>
      </w:divBdr>
      <w:divsChild>
        <w:div w:id="524947667">
          <w:marLeft w:val="0"/>
          <w:marRight w:val="0"/>
          <w:marTop w:val="0"/>
          <w:marBottom w:val="0"/>
          <w:divBdr>
            <w:top w:val="none" w:sz="0" w:space="0" w:color="auto"/>
            <w:left w:val="none" w:sz="0" w:space="0" w:color="auto"/>
            <w:bottom w:val="none" w:sz="0" w:space="0" w:color="auto"/>
            <w:right w:val="none" w:sz="0" w:space="0" w:color="auto"/>
          </w:divBdr>
        </w:div>
        <w:div w:id="814876099">
          <w:marLeft w:val="0"/>
          <w:marRight w:val="0"/>
          <w:marTop w:val="0"/>
          <w:marBottom w:val="0"/>
          <w:divBdr>
            <w:top w:val="none" w:sz="0" w:space="0" w:color="auto"/>
            <w:left w:val="none" w:sz="0" w:space="0" w:color="auto"/>
            <w:bottom w:val="none" w:sz="0" w:space="0" w:color="auto"/>
            <w:right w:val="none" w:sz="0" w:space="0" w:color="auto"/>
          </w:divBdr>
          <w:divsChild>
            <w:div w:id="81160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5208">
      <w:bodyDiv w:val="1"/>
      <w:marLeft w:val="0"/>
      <w:marRight w:val="0"/>
      <w:marTop w:val="0"/>
      <w:marBottom w:val="0"/>
      <w:divBdr>
        <w:top w:val="none" w:sz="0" w:space="0" w:color="auto"/>
        <w:left w:val="none" w:sz="0" w:space="0" w:color="auto"/>
        <w:bottom w:val="none" w:sz="0" w:space="0" w:color="auto"/>
        <w:right w:val="none" w:sz="0" w:space="0" w:color="auto"/>
      </w:divBdr>
    </w:div>
    <w:div w:id="656226255">
      <w:bodyDiv w:val="1"/>
      <w:marLeft w:val="0"/>
      <w:marRight w:val="0"/>
      <w:marTop w:val="0"/>
      <w:marBottom w:val="0"/>
      <w:divBdr>
        <w:top w:val="none" w:sz="0" w:space="0" w:color="auto"/>
        <w:left w:val="none" w:sz="0" w:space="0" w:color="auto"/>
        <w:bottom w:val="none" w:sz="0" w:space="0" w:color="auto"/>
        <w:right w:val="none" w:sz="0" w:space="0" w:color="auto"/>
      </w:divBdr>
    </w:div>
    <w:div w:id="933443036">
      <w:bodyDiv w:val="1"/>
      <w:marLeft w:val="0"/>
      <w:marRight w:val="0"/>
      <w:marTop w:val="0"/>
      <w:marBottom w:val="0"/>
      <w:divBdr>
        <w:top w:val="none" w:sz="0" w:space="0" w:color="auto"/>
        <w:left w:val="none" w:sz="0" w:space="0" w:color="auto"/>
        <w:bottom w:val="none" w:sz="0" w:space="0" w:color="auto"/>
        <w:right w:val="none" w:sz="0" w:space="0" w:color="auto"/>
      </w:divBdr>
    </w:div>
    <w:div w:id="1093088899">
      <w:bodyDiv w:val="1"/>
      <w:marLeft w:val="0"/>
      <w:marRight w:val="0"/>
      <w:marTop w:val="0"/>
      <w:marBottom w:val="0"/>
      <w:divBdr>
        <w:top w:val="none" w:sz="0" w:space="0" w:color="auto"/>
        <w:left w:val="none" w:sz="0" w:space="0" w:color="auto"/>
        <w:bottom w:val="none" w:sz="0" w:space="0" w:color="auto"/>
        <w:right w:val="none" w:sz="0" w:space="0" w:color="auto"/>
      </w:divBdr>
    </w:div>
    <w:div w:id="1093625729">
      <w:bodyDiv w:val="1"/>
      <w:marLeft w:val="0"/>
      <w:marRight w:val="0"/>
      <w:marTop w:val="0"/>
      <w:marBottom w:val="0"/>
      <w:divBdr>
        <w:top w:val="none" w:sz="0" w:space="0" w:color="auto"/>
        <w:left w:val="none" w:sz="0" w:space="0" w:color="auto"/>
        <w:bottom w:val="none" w:sz="0" w:space="0" w:color="auto"/>
        <w:right w:val="none" w:sz="0" w:space="0" w:color="auto"/>
      </w:divBdr>
    </w:div>
    <w:div w:id="1208101899">
      <w:bodyDiv w:val="1"/>
      <w:marLeft w:val="0"/>
      <w:marRight w:val="0"/>
      <w:marTop w:val="0"/>
      <w:marBottom w:val="0"/>
      <w:divBdr>
        <w:top w:val="none" w:sz="0" w:space="0" w:color="auto"/>
        <w:left w:val="none" w:sz="0" w:space="0" w:color="auto"/>
        <w:bottom w:val="none" w:sz="0" w:space="0" w:color="auto"/>
        <w:right w:val="none" w:sz="0" w:space="0" w:color="auto"/>
      </w:divBdr>
    </w:div>
    <w:div w:id="1253246822">
      <w:bodyDiv w:val="1"/>
      <w:marLeft w:val="0"/>
      <w:marRight w:val="0"/>
      <w:marTop w:val="0"/>
      <w:marBottom w:val="0"/>
      <w:divBdr>
        <w:top w:val="none" w:sz="0" w:space="0" w:color="auto"/>
        <w:left w:val="none" w:sz="0" w:space="0" w:color="auto"/>
        <w:bottom w:val="none" w:sz="0" w:space="0" w:color="auto"/>
        <w:right w:val="none" w:sz="0" w:space="0" w:color="auto"/>
      </w:divBdr>
    </w:div>
    <w:div w:id="1353723556">
      <w:bodyDiv w:val="1"/>
      <w:marLeft w:val="0"/>
      <w:marRight w:val="0"/>
      <w:marTop w:val="0"/>
      <w:marBottom w:val="0"/>
      <w:divBdr>
        <w:top w:val="none" w:sz="0" w:space="0" w:color="auto"/>
        <w:left w:val="none" w:sz="0" w:space="0" w:color="auto"/>
        <w:bottom w:val="none" w:sz="0" w:space="0" w:color="auto"/>
        <w:right w:val="none" w:sz="0" w:space="0" w:color="auto"/>
      </w:divBdr>
      <w:divsChild>
        <w:div w:id="136339852">
          <w:marLeft w:val="0"/>
          <w:marRight w:val="0"/>
          <w:marTop w:val="0"/>
          <w:marBottom w:val="0"/>
          <w:divBdr>
            <w:top w:val="none" w:sz="0" w:space="0" w:color="auto"/>
            <w:left w:val="none" w:sz="0" w:space="0" w:color="auto"/>
            <w:bottom w:val="none" w:sz="0" w:space="0" w:color="auto"/>
            <w:right w:val="none" w:sz="0" w:space="0" w:color="auto"/>
          </w:divBdr>
          <w:divsChild>
            <w:div w:id="157759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5334">
      <w:bodyDiv w:val="1"/>
      <w:marLeft w:val="0"/>
      <w:marRight w:val="0"/>
      <w:marTop w:val="0"/>
      <w:marBottom w:val="0"/>
      <w:divBdr>
        <w:top w:val="none" w:sz="0" w:space="0" w:color="auto"/>
        <w:left w:val="none" w:sz="0" w:space="0" w:color="auto"/>
        <w:bottom w:val="none" w:sz="0" w:space="0" w:color="auto"/>
        <w:right w:val="none" w:sz="0" w:space="0" w:color="auto"/>
      </w:divBdr>
    </w:div>
    <w:div w:id="1629554659">
      <w:bodyDiv w:val="1"/>
      <w:marLeft w:val="0"/>
      <w:marRight w:val="0"/>
      <w:marTop w:val="0"/>
      <w:marBottom w:val="0"/>
      <w:divBdr>
        <w:top w:val="none" w:sz="0" w:space="0" w:color="auto"/>
        <w:left w:val="none" w:sz="0" w:space="0" w:color="auto"/>
        <w:bottom w:val="none" w:sz="0" w:space="0" w:color="auto"/>
        <w:right w:val="none" w:sz="0" w:space="0" w:color="auto"/>
      </w:divBdr>
    </w:div>
    <w:div w:id="1786073329">
      <w:bodyDiv w:val="1"/>
      <w:marLeft w:val="0"/>
      <w:marRight w:val="0"/>
      <w:marTop w:val="0"/>
      <w:marBottom w:val="0"/>
      <w:divBdr>
        <w:top w:val="none" w:sz="0" w:space="0" w:color="auto"/>
        <w:left w:val="none" w:sz="0" w:space="0" w:color="auto"/>
        <w:bottom w:val="none" w:sz="0" w:space="0" w:color="auto"/>
        <w:right w:val="none" w:sz="0" w:space="0" w:color="auto"/>
      </w:divBdr>
    </w:div>
    <w:div w:id="1855917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leica-microsystems.com/science-lab/life-science/fluorescent-proteins-from-the-beginnings-to-the-nobel-prize/" TargetMode="External"/><Relationship Id="rId13" Type="http://schemas.openxmlformats.org/officeDocument/2006/relationships/hyperlink" Target="https://doi.org/10.1021/acs.jchemed.1c00328" TargetMode="External"/><Relationship Id="rId18" Type="http://schemas.openxmlformats.org/officeDocument/2006/relationships/hyperlink" Target="https://doi.org/10.1021/acs.jchemed.8b00114" TargetMode="External"/><Relationship Id="rId3" Type="http://schemas.openxmlformats.org/officeDocument/2006/relationships/hyperlink" Target="https://youtu.be/2pU5Yksk-po" TargetMode="External"/><Relationship Id="rId21" Type="http://schemas.openxmlformats.org/officeDocument/2006/relationships/hyperlink" Target="https://plato-stanford-edu.tudelft.idm.oclc.org/entries/physics-experiment/app5.html" TargetMode="External"/><Relationship Id="rId7" Type="http://schemas.openxmlformats.org/officeDocument/2006/relationships/hyperlink" Target="https://www.pnas.org/doi/full/10.1073/pnas.1701053114" TargetMode="External"/><Relationship Id="rId12" Type="http://schemas.openxmlformats.org/officeDocument/2006/relationships/hyperlink" Target="https://leefilters.com/colour/071-tokyo-blue/" TargetMode="External"/><Relationship Id="rId17" Type="http://schemas.openxmlformats.org/officeDocument/2006/relationships/hyperlink" Target="https://doi.org/10.1021/ed100290w" TargetMode="External"/><Relationship Id="rId2" Type="http://schemas.openxmlformats.org/officeDocument/2006/relationships/hyperlink" Target="https://pxhere.com/en/photo/1360825" TargetMode="External"/><Relationship Id="rId16" Type="http://schemas.openxmlformats.org/officeDocument/2006/relationships/hyperlink" Target="https://nightsea.com/articles/fluorescence-for-education-and-outreach/" TargetMode="External"/><Relationship Id="rId20" Type="http://schemas.openxmlformats.org/officeDocument/2006/relationships/hyperlink" Target="https://doi.org/10.1119/10.0003014" TargetMode="External"/><Relationship Id="rId1" Type="http://schemas.openxmlformats.org/officeDocument/2006/relationships/hyperlink" Target="https://pxhere.com/en/photo/671271" TargetMode="External"/><Relationship Id="rId6" Type="http://schemas.openxmlformats.org/officeDocument/2006/relationships/hyperlink" Target="https://www.youtube.com/watch?v=wKIH-7ePOAk" TargetMode="External"/><Relationship Id="rId11" Type="http://schemas.openxmlformats.org/officeDocument/2006/relationships/hyperlink" Target="https://webshop-english.cma-science.nl/subject-areas/biology/sensors/usb-sensors/spectrometer-hd-usb.html" TargetMode="External"/><Relationship Id="rId5" Type="http://schemas.openxmlformats.org/officeDocument/2006/relationships/hyperlink" Target="https://www.instagram.com/richardvandewege/reel/C2IPyfjNMqj/" TargetMode="External"/><Relationship Id="rId15" Type="http://schemas.openxmlformats.org/officeDocument/2006/relationships/hyperlink" Target="https://www.scienceinschool.org/article/2022/fluorescence-microscopy-classroom/" TargetMode="External"/><Relationship Id="rId23" Type="http://schemas.openxmlformats.org/officeDocument/2006/relationships/hyperlink" Target="https://www.youtube.com/watch?v=JV4Fk3VNZqs" TargetMode="External"/><Relationship Id="rId10" Type="http://schemas.openxmlformats.org/officeDocument/2006/relationships/hyperlink" Target="https://www.thorlabs.com/newgrouppage9.cfm?objectgroup_id=6930" TargetMode="External"/><Relationship Id="rId19" Type="http://schemas.openxmlformats.org/officeDocument/2006/relationships/hyperlink" Target="https://doi.org/10.1119/1.2783151" TargetMode="External"/><Relationship Id="rId4" Type="http://schemas.openxmlformats.org/officeDocument/2006/relationships/hyperlink" Target="https://www.youtube.com/watch?v=TdR3ZZ6sp80" TargetMode="External"/><Relationship Id="rId9" Type="http://schemas.openxmlformats.org/officeDocument/2006/relationships/hyperlink" Target="https://hackaday.io/project/181144-raspberry-pi-spectrometer" TargetMode="External"/><Relationship Id="rId14" Type="http://schemas.openxmlformats.org/officeDocument/2006/relationships/hyperlink" Target="https://www.youtube.com/watch?v=AF8d72mA41M" TargetMode="External"/><Relationship Id="rId22" Type="http://schemas.openxmlformats.org/officeDocument/2006/relationships/hyperlink" Target="https://www.lorentz.leidenuniv.nl/history/spin/goudsmit.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jpeg"/><Relationship Id="rId47" Type="http://schemas.openxmlformats.org/officeDocument/2006/relationships/image" Target="media/image31.jpeg"/><Relationship Id="rId63" Type="http://schemas.openxmlformats.org/officeDocument/2006/relationships/image" Target="media/image44.png"/><Relationship Id="rId68" Type="http://schemas.openxmlformats.org/officeDocument/2006/relationships/hyperlink" Target="https://www.youtube.com/embed/d-gUPSVX25U?feature=oembed" TargetMode="External"/><Relationship Id="rId84" Type="http://schemas.openxmlformats.org/officeDocument/2006/relationships/hyperlink" Target="https://ntr.nl/Govert-naar-de-kern-van-de-aarde/558/detail/Wankel-kompas/VPWON_1344385" TargetMode="External"/><Relationship Id="rId89" Type="http://schemas.openxmlformats.org/officeDocument/2006/relationships/hyperlink" Target="https://www.youtube.com/embed/VCT0wDLyvSs?feature=oembed" TargetMode="External"/><Relationship Id="rId16" Type="http://schemas.openxmlformats.org/officeDocument/2006/relationships/image" Target="media/image3.jpeg"/><Relationship Id="rId11" Type="http://schemas.openxmlformats.org/officeDocument/2006/relationships/comments" Target="comments.xml"/><Relationship Id="rId32" Type="http://schemas.openxmlformats.org/officeDocument/2006/relationships/hyperlink" Target="https://energy.mit.edu/news/new-system-recovers-fresh-water-from-power-plants/" TargetMode="External"/><Relationship Id="rId37" Type="http://schemas.openxmlformats.org/officeDocument/2006/relationships/image" Target="media/image22.jpeg"/><Relationship Id="rId53" Type="http://schemas.openxmlformats.org/officeDocument/2006/relationships/image" Target="media/image35.png"/><Relationship Id="rId58" Type="http://schemas.openxmlformats.org/officeDocument/2006/relationships/image" Target="media/image39.gif"/><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numbering" Target="numbering.xml"/><Relationship Id="rId90" Type="http://schemas.openxmlformats.org/officeDocument/2006/relationships/image" Target="media/image58.jpg"/><Relationship Id="rId95"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8.jpeg"/><Relationship Id="rId48" Type="http://schemas.openxmlformats.org/officeDocument/2006/relationships/hyperlink" Target="https://evantoh23.wordpress.com/2011/07/29/general-wave-properties-rope-wave/" TargetMode="External"/><Relationship Id="rId64" Type="http://schemas.openxmlformats.org/officeDocument/2006/relationships/image" Target="media/image45.png"/><Relationship Id="rId69" Type="http://schemas.openxmlformats.org/officeDocument/2006/relationships/image" Target="media/image48.jpg"/><Relationship Id="rId80" Type="http://schemas.openxmlformats.org/officeDocument/2006/relationships/hyperlink" Target="https://mriquestions.com/how-strong-is-30t.html" TargetMode="External"/><Relationship Id="rId85" Type="http://schemas.openxmlformats.org/officeDocument/2006/relationships/hyperlink" Target="https://www.nature.com/articles/nature01484" TargetMode="External"/><Relationship Id="rId3" Type="http://schemas.openxmlformats.org/officeDocument/2006/relationships/customXml" Target="../customXml/item3.xml"/><Relationship Id="rId12" Type="http://schemas.microsoft.com/office/2011/relationships/commentsExtended" Target="commentsExtended.xml"/><Relationship Id="rId17" Type="http://schemas.microsoft.com/office/2018/08/relationships/commentsExtensible" Target="commentsExtensible.xml"/><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0.jpeg"/><Relationship Id="rId59" Type="http://schemas.openxmlformats.org/officeDocument/2006/relationships/image" Target="media/image40.jpeg"/><Relationship Id="rId67" Type="http://schemas.openxmlformats.org/officeDocument/2006/relationships/hyperlink" Target="https://www.smithsonianmag.com/smart-news/researchers-find-first-fluorescent-frog-species-180962538/" TargetMode="External"/><Relationship Id="rId20" Type="http://schemas.openxmlformats.org/officeDocument/2006/relationships/image" Target="media/image6.jpeg"/><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hyperlink" Target="https://en.wikipedia.org/wiki/Magnetite" TargetMode="External"/><Relationship Id="rId88" Type="http://schemas.openxmlformats.org/officeDocument/2006/relationships/hyperlink" Target="https://ntr.nl/Govert-naar-de-kern-van-de-aarde/558" TargetMode="External"/><Relationship Id="rId91" Type="http://schemas.openxmlformats.org/officeDocument/2006/relationships/image" Target="media/image5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2.jpeg"/><Relationship Id="rId57" Type="http://schemas.openxmlformats.org/officeDocument/2006/relationships/hyperlink" Target="https://commons.wikimedia.org/wiki/File:Mantis-Shrimp-Eyes.jpg" TargetMode="External"/><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hyperlink" Target="https://www.youtube.com/embed/LIfKk37bkyk?feature=oembed" TargetMode="External"/><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5.jpg"/><Relationship Id="rId81" Type="http://schemas.openxmlformats.org/officeDocument/2006/relationships/hyperlink" Target="https://en.wikipedia.org/wiki/Orders_of_magnitude_(magnetic_field)" TargetMode="External"/><Relationship Id="rId86" Type="http://schemas.openxmlformats.org/officeDocument/2006/relationships/hyperlink" Target="https://today.oregonstate.edu/news/new-research-magnetite-salmon-noses-illuminates-understanding-sensory-mechanisms-enabling" TargetMode="External"/><Relationship Id="rId94" Type="http://schemas.openxmlformats.org/officeDocument/2006/relationships/image" Target="media/image62.jpe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jpeg"/><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3.jpeg"/><Relationship Id="rId55" Type="http://schemas.openxmlformats.org/officeDocument/2006/relationships/image" Target="media/image37.jpeg"/><Relationship Id="rId76" Type="http://schemas.openxmlformats.org/officeDocument/2006/relationships/image" Target="media/image54.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chem.libretexts.org/Bookshelves/Physical_and_Theoretical_Chemistry_Textbook_Maps/Supplemental_Modules_(Physical_and_Theoretical_Chemistry)/Spectroscopy/Electronic_Spectroscopy/Jablonski_diagram" TargetMode="External"/><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5.jpeg"/><Relationship Id="rId45" Type="http://schemas.openxmlformats.org/officeDocument/2006/relationships/image" Target="media/image29.jpg"/><Relationship Id="rId66" Type="http://schemas.openxmlformats.org/officeDocument/2006/relationships/image" Target="media/image47.png"/><Relationship Id="rId87" Type="http://schemas.openxmlformats.org/officeDocument/2006/relationships/hyperlink" Target="https://www.youtube.com/watch?v=w8shYrF_OSU" TargetMode="External"/><Relationship Id="rId61" Type="http://schemas.openxmlformats.org/officeDocument/2006/relationships/image" Target="media/image42.png"/><Relationship Id="rId82" Type="http://schemas.openxmlformats.org/officeDocument/2006/relationships/image" Target="media/image57.gif"/><Relationship Id="rId19" Type="http://schemas.openxmlformats.org/officeDocument/2006/relationships/image" Target="media/image5.jpeg"/><Relationship Id="rId14" Type="http://schemas.openxmlformats.org/officeDocument/2006/relationships/image" Target="media/image1.jpeg"/><Relationship Id="rId30" Type="http://schemas.openxmlformats.org/officeDocument/2006/relationships/image" Target="media/image16.jpeg"/><Relationship Id="rId35" Type="http://schemas.openxmlformats.org/officeDocument/2006/relationships/image" Target="media/image20.png"/><Relationship Id="rId56" Type="http://schemas.openxmlformats.org/officeDocument/2006/relationships/image" Target="media/image38.jpeg"/><Relationship Id="rId77" Type="http://schemas.openxmlformats.org/officeDocument/2006/relationships/hyperlink" Target="https://www.youtube.com/embed/0SPD2r0xV8k?feature=oembed" TargetMode="External"/><Relationship Id="rId8" Type="http://schemas.openxmlformats.org/officeDocument/2006/relationships/webSettings" Target="webSettings.xml"/><Relationship Id="rId51" Type="http://schemas.openxmlformats.org/officeDocument/2006/relationships/hyperlink" Target="https://www.sciencephoto.com/media/308755/view/false-colour-sem-of-rods-and%20-cones-of-the-retina" TargetMode="External"/><Relationship Id="rId72" Type="http://schemas.openxmlformats.org/officeDocument/2006/relationships/image" Target="media/image50.png"/><Relationship Id="rId93" Type="http://schemas.openxmlformats.org/officeDocument/2006/relationships/image" Target="media/image61.jpg"/><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D4C26F1451D0A44ABB73FA2C8A0D54B" ma:contentTypeVersion="17" ma:contentTypeDescription="Een nieuw document maken." ma:contentTypeScope="" ma:versionID="ea07250f0fa9055e20337ec636600ca1">
  <xsd:schema xmlns:xsd="http://www.w3.org/2001/XMLSchema" xmlns:xs="http://www.w3.org/2001/XMLSchema" xmlns:p="http://schemas.microsoft.com/office/2006/metadata/properties" xmlns:ns2="4579a138-ffa5-4c01-a0fc-376e398031c3" xmlns:ns3="bd624b3d-3944-4cb7-aaa3-5400aebcdaf0" targetNamespace="http://schemas.microsoft.com/office/2006/metadata/properties" ma:root="true" ma:fieldsID="3d5fbb207d249081e245fd4d5cc76f12" ns2:_="" ns3:_="">
    <xsd:import namespace="4579a138-ffa5-4c01-a0fc-376e398031c3"/>
    <xsd:import namespace="bd624b3d-3944-4cb7-aaa3-5400aebcdaf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79a138-ffa5-4c01-a0fc-376e398031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Afbeeldingtags" ma:readOnly="false" ma:fieldId="{5cf76f15-5ced-4ddc-b409-7134ff3c332f}" ma:taxonomyMulti="true" ma:sspId="0d2f2e1c-c095-4710-afda-8e7acdb03340" ma:termSetId="09814cd3-568e-fe90-9814-8d621ff8fb84" ma:anchorId="fba54fb3-c3e1-fe81-a776-ca4b69148c4d" ma:open="true" ma:isKeyword="false">
      <xsd:complexType>
        <xsd:sequence>
          <xsd:element ref="pc:Terms" minOccurs="0" maxOccurs="1"/>
        </xsd:sequence>
      </xsd:complexType>
    </xsd:element>
    <xsd:element name="MediaServiceOCR" ma:index="22" nillable="true" ma:displayName="Extracted Text" ma:internalName="MediaServiceOCR" ma:readOnly="true">
      <xsd:simpleType>
        <xsd:restriction base="dms:Note">
          <xsd:maxLength value="255"/>
        </xsd:restriction>
      </xsd:simpleType>
    </xsd:element>
    <xsd:element name="MediaServiceLocation" ma:index="23" nillable="true" ma:displayName="Location" ma:indexed="true" ma:internalName="MediaServiceLocation"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d624b3d-3944-4cb7-aaa3-5400aebcdaf0" elementFormDefault="qualified">
    <xsd:import namespace="http://schemas.microsoft.com/office/2006/documentManagement/types"/>
    <xsd:import namespace="http://schemas.microsoft.com/office/infopath/2007/PartnerControls"/>
    <xsd:element name="SharedWithUsers" ma:index="1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Gedeeld met details" ma:internalName="SharedWithDetails" ma:readOnly="true">
      <xsd:simpleType>
        <xsd:restriction base="dms:Note">
          <xsd:maxLength value="255"/>
        </xsd:restriction>
      </xsd:simpleType>
    </xsd:element>
    <xsd:element name="TaxCatchAll" ma:index="21" nillable="true" ma:displayName="Taxonomy Catch All Column" ma:hidden="true" ma:list="{4713b460-9467-4025-aae9-33999cc4e685}" ma:internalName="TaxCatchAll" ma:showField="CatchAllData" ma:web="bd624b3d-3944-4cb7-aaa3-5400aebcdaf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579a138-ffa5-4c01-a0fc-376e398031c3">
      <Terms xmlns="http://schemas.microsoft.com/office/infopath/2007/PartnerControls"/>
    </lcf76f155ced4ddcb4097134ff3c332f>
    <TaxCatchAll xmlns="bd624b3d-3944-4cb7-aaa3-5400aebcdaf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240542-5C49-486F-B352-ADD0A203A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79a138-ffa5-4c01-a0fc-376e398031c3"/>
    <ds:schemaRef ds:uri="bd624b3d-3944-4cb7-aaa3-5400aebcda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ABB706-0ACC-4D58-898C-AEA56C448AB4}">
  <ds:schemaRefs>
    <ds:schemaRef ds:uri="http://schemas.microsoft.com/office/2006/metadata/properties"/>
    <ds:schemaRef ds:uri="http://schemas.microsoft.com/office/infopath/2007/PartnerControls"/>
    <ds:schemaRef ds:uri="4579a138-ffa5-4c01-a0fc-376e398031c3"/>
    <ds:schemaRef ds:uri="bd624b3d-3944-4cb7-aaa3-5400aebcdaf0"/>
  </ds:schemaRefs>
</ds:datastoreItem>
</file>

<file path=customXml/itemProps3.xml><?xml version="1.0" encoding="utf-8"?>
<ds:datastoreItem xmlns:ds="http://schemas.openxmlformats.org/officeDocument/2006/customXml" ds:itemID="{850723C3-F2B4-4747-A7BB-F416817F71BA}">
  <ds:schemaRefs>
    <ds:schemaRef ds:uri="http://schemas.openxmlformats.org/officeDocument/2006/bibliography"/>
  </ds:schemaRefs>
</ds:datastoreItem>
</file>

<file path=customXml/itemProps4.xml><?xml version="1.0" encoding="utf-8"?>
<ds:datastoreItem xmlns:ds="http://schemas.openxmlformats.org/officeDocument/2006/customXml" ds:itemID="{1A61461F-45F0-4338-ABA0-EC362779F2F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14358</Words>
  <Characters>78975</Characters>
  <Application>Microsoft Office Word</Application>
  <DocSecurity>0</DocSecurity>
  <Lines>658</Lines>
  <Paragraphs>186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93147</CharactersWithSpaces>
  <SharedDoc>false</SharedDoc>
  <HLinks>
    <vt:vector size="684" baseType="variant">
      <vt:variant>
        <vt:i4>1114170</vt:i4>
      </vt:variant>
      <vt:variant>
        <vt:i4>572</vt:i4>
      </vt:variant>
      <vt:variant>
        <vt:i4>0</vt:i4>
      </vt:variant>
      <vt:variant>
        <vt:i4>5</vt:i4>
      </vt:variant>
      <vt:variant>
        <vt:lpwstr/>
      </vt:variant>
      <vt:variant>
        <vt:lpwstr>_Toc162000902</vt:lpwstr>
      </vt:variant>
      <vt:variant>
        <vt:i4>1114170</vt:i4>
      </vt:variant>
      <vt:variant>
        <vt:i4>566</vt:i4>
      </vt:variant>
      <vt:variant>
        <vt:i4>0</vt:i4>
      </vt:variant>
      <vt:variant>
        <vt:i4>5</vt:i4>
      </vt:variant>
      <vt:variant>
        <vt:lpwstr/>
      </vt:variant>
      <vt:variant>
        <vt:lpwstr>_Toc162000901</vt:lpwstr>
      </vt:variant>
      <vt:variant>
        <vt:i4>1114170</vt:i4>
      </vt:variant>
      <vt:variant>
        <vt:i4>560</vt:i4>
      </vt:variant>
      <vt:variant>
        <vt:i4>0</vt:i4>
      </vt:variant>
      <vt:variant>
        <vt:i4>5</vt:i4>
      </vt:variant>
      <vt:variant>
        <vt:lpwstr/>
      </vt:variant>
      <vt:variant>
        <vt:lpwstr>_Toc162000900</vt:lpwstr>
      </vt:variant>
      <vt:variant>
        <vt:i4>1572923</vt:i4>
      </vt:variant>
      <vt:variant>
        <vt:i4>554</vt:i4>
      </vt:variant>
      <vt:variant>
        <vt:i4>0</vt:i4>
      </vt:variant>
      <vt:variant>
        <vt:i4>5</vt:i4>
      </vt:variant>
      <vt:variant>
        <vt:lpwstr/>
      </vt:variant>
      <vt:variant>
        <vt:lpwstr>_Toc162000899</vt:lpwstr>
      </vt:variant>
      <vt:variant>
        <vt:i4>1572923</vt:i4>
      </vt:variant>
      <vt:variant>
        <vt:i4>548</vt:i4>
      </vt:variant>
      <vt:variant>
        <vt:i4>0</vt:i4>
      </vt:variant>
      <vt:variant>
        <vt:i4>5</vt:i4>
      </vt:variant>
      <vt:variant>
        <vt:lpwstr/>
      </vt:variant>
      <vt:variant>
        <vt:lpwstr>_Toc162000898</vt:lpwstr>
      </vt:variant>
      <vt:variant>
        <vt:i4>1572923</vt:i4>
      </vt:variant>
      <vt:variant>
        <vt:i4>542</vt:i4>
      </vt:variant>
      <vt:variant>
        <vt:i4>0</vt:i4>
      </vt:variant>
      <vt:variant>
        <vt:i4>5</vt:i4>
      </vt:variant>
      <vt:variant>
        <vt:lpwstr/>
      </vt:variant>
      <vt:variant>
        <vt:lpwstr>_Toc162000897</vt:lpwstr>
      </vt:variant>
      <vt:variant>
        <vt:i4>1572923</vt:i4>
      </vt:variant>
      <vt:variant>
        <vt:i4>536</vt:i4>
      </vt:variant>
      <vt:variant>
        <vt:i4>0</vt:i4>
      </vt:variant>
      <vt:variant>
        <vt:i4>5</vt:i4>
      </vt:variant>
      <vt:variant>
        <vt:lpwstr/>
      </vt:variant>
      <vt:variant>
        <vt:lpwstr>_Toc162000896</vt:lpwstr>
      </vt:variant>
      <vt:variant>
        <vt:i4>1572923</vt:i4>
      </vt:variant>
      <vt:variant>
        <vt:i4>530</vt:i4>
      </vt:variant>
      <vt:variant>
        <vt:i4>0</vt:i4>
      </vt:variant>
      <vt:variant>
        <vt:i4>5</vt:i4>
      </vt:variant>
      <vt:variant>
        <vt:lpwstr/>
      </vt:variant>
      <vt:variant>
        <vt:lpwstr>_Toc162000895</vt:lpwstr>
      </vt:variant>
      <vt:variant>
        <vt:i4>1572923</vt:i4>
      </vt:variant>
      <vt:variant>
        <vt:i4>524</vt:i4>
      </vt:variant>
      <vt:variant>
        <vt:i4>0</vt:i4>
      </vt:variant>
      <vt:variant>
        <vt:i4>5</vt:i4>
      </vt:variant>
      <vt:variant>
        <vt:lpwstr/>
      </vt:variant>
      <vt:variant>
        <vt:lpwstr>_Toc162000894</vt:lpwstr>
      </vt:variant>
      <vt:variant>
        <vt:i4>1572923</vt:i4>
      </vt:variant>
      <vt:variant>
        <vt:i4>518</vt:i4>
      </vt:variant>
      <vt:variant>
        <vt:i4>0</vt:i4>
      </vt:variant>
      <vt:variant>
        <vt:i4>5</vt:i4>
      </vt:variant>
      <vt:variant>
        <vt:lpwstr/>
      </vt:variant>
      <vt:variant>
        <vt:lpwstr>_Toc162000893</vt:lpwstr>
      </vt:variant>
      <vt:variant>
        <vt:i4>1572923</vt:i4>
      </vt:variant>
      <vt:variant>
        <vt:i4>512</vt:i4>
      </vt:variant>
      <vt:variant>
        <vt:i4>0</vt:i4>
      </vt:variant>
      <vt:variant>
        <vt:i4>5</vt:i4>
      </vt:variant>
      <vt:variant>
        <vt:lpwstr/>
      </vt:variant>
      <vt:variant>
        <vt:lpwstr>_Toc162000892</vt:lpwstr>
      </vt:variant>
      <vt:variant>
        <vt:i4>1572923</vt:i4>
      </vt:variant>
      <vt:variant>
        <vt:i4>506</vt:i4>
      </vt:variant>
      <vt:variant>
        <vt:i4>0</vt:i4>
      </vt:variant>
      <vt:variant>
        <vt:i4>5</vt:i4>
      </vt:variant>
      <vt:variant>
        <vt:lpwstr/>
      </vt:variant>
      <vt:variant>
        <vt:lpwstr>_Toc162000891</vt:lpwstr>
      </vt:variant>
      <vt:variant>
        <vt:i4>1572923</vt:i4>
      </vt:variant>
      <vt:variant>
        <vt:i4>500</vt:i4>
      </vt:variant>
      <vt:variant>
        <vt:i4>0</vt:i4>
      </vt:variant>
      <vt:variant>
        <vt:i4>5</vt:i4>
      </vt:variant>
      <vt:variant>
        <vt:lpwstr/>
      </vt:variant>
      <vt:variant>
        <vt:lpwstr>_Toc162000890</vt:lpwstr>
      </vt:variant>
      <vt:variant>
        <vt:i4>1638459</vt:i4>
      </vt:variant>
      <vt:variant>
        <vt:i4>494</vt:i4>
      </vt:variant>
      <vt:variant>
        <vt:i4>0</vt:i4>
      </vt:variant>
      <vt:variant>
        <vt:i4>5</vt:i4>
      </vt:variant>
      <vt:variant>
        <vt:lpwstr/>
      </vt:variant>
      <vt:variant>
        <vt:lpwstr>_Toc162000889</vt:lpwstr>
      </vt:variant>
      <vt:variant>
        <vt:i4>1638459</vt:i4>
      </vt:variant>
      <vt:variant>
        <vt:i4>488</vt:i4>
      </vt:variant>
      <vt:variant>
        <vt:i4>0</vt:i4>
      </vt:variant>
      <vt:variant>
        <vt:i4>5</vt:i4>
      </vt:variant>
      <vt:variant>
        <vt:lpwstr/>
      </vt:variant>
      <vt:variant>
        <vt:lpwstr>_Toc162000888</vt:lpwstr>
      </vt:variant>
      <vt:variant>
        <vt:i4>1638459</vt:i4>
      </vt:variant>
      <vt:variant>
        <vt:i4>482</vt:i4>
      </vt:variant>
      <vt:variant>
        <vt:i4>0</vt:i4>
      </vt:variant>
      <vt:variant>
        <vt:i4>5</vt:i4>
      </vt:variant>
      <vt:variant>
        <vt:lpwstr/>
      </vt:variant>
      <vt:variant>
        <vt:lpwstr>_Toc162000887</vt:lpwstr>
      </vt:variant>
      <vt:variant>
        <vt:i4>1638459</vt:i4>
      </vt:variant>
      <vt:variant>
        <vt:i4>476</vt:i4>
      </vt:variant>
      <vt:variant>
        <vt:i4>0</vt:i4>
      </vt:variant>
      <vt:variant>
        <vt:i4>5</vt:i4>
      </vt:variant>
      <vt:variant>
        <vt:lpwstr/>
      </vt:variant>
      <vt:variant>
        <vt:lpwstr>_Toc162000886</vt:lpwstr>
      </vt:variant>
      <vt:variant>
        <vt:i4>1638459</vt:i4>
      </vt:variant>
      <vt:variant>
        <vt:i4>470</vt:i4>
      </vt:variant>
      <vt:variant>
        <vt:i4>0</vt:i4>
      </vt:variant>
      <vt:variant>
        <vt:i4>5</vt:i4>
      </vt:variant>
      <vt:variant>
        <vt:lpwstr/>
      </vt:variant>
      <vt:variant>
        <vt:lpwstr>_Toc162000885</vt:lpwstr>
      </vt:variant>
      <vt:variant>
        <vt:i4>1638459</vt:i4>
      </vt:variant>
      <vt:variant>
        <vt:i4>464</vt:i4>
      </vt:variant>
      <vt:variant>
        <vt:i4>0</vt:i4>
      </vt:variant>
      <vt:variant>
        <vt:i4>5</vt:i4>
      </vt:variant>
      <vt:variant>
        <vt:lpwstr/>
      </vt:variant>
      <vt:variant>
        <vt:lpwstr>_Toc162000884</vt:lpwstr>
      </vt:variant>
      <vt:variant>
        <vt:i4>1638459</vt:i4>
      </vt:variant>
      <vt:variant>
        <vt:i4>458</vt:i4>
      </vt:variant>
      <vt:variant>
        <vt:i4>0</vt:i4>
      </vt:variant>
      <vt:variant>
        <vt:i4>5</vt:i4>
      </vt:variant>
      <vt:variant>
        <vt:lpwstr/>
      </vt:variant>
      <vt:variant>
        <vt:lpwstr>_Toc162000883</vt:lpwstr>
      </vt:variant>
      <vt:variant>
        <vt:i4>1638459</vt:i4>
      </vt:variant>
      <vt:variant>
        <vt:i4>452</vt:i4>
      </vt:variant>
      <vt:variant>
        <vt:i4>0</vt:i4>
      </vt:variant>
      <vt:variant>
        <vt:i4>5</vt:i4>
      </vt:variant>
      <vt:variant>
        <vt:lpwstr/>
      </vt:variant>
      <vt:variant>
        <vt:lpwstr>_Toc162000882</vt:lpwstr>
      </vt:variant>
      <vt:variant>
        <vt:i4>1638459</vt:i4>
      </vt:variant>
      <vt:variant>
        <vt:i4>446</vt:i4>
      </vt:variant>
      <vt:variant>
        <vt:i4>0</vt:i4>
      </vt:variant>
      <vt:variant>
        <vt:i4>5</vt:i4>
      </vt:variant>
      <vt:variant>
        <vt:lpwstr/>
      </vt:variant>
      <vt:variant>
        <vt:lpwstr>_Toc162000881</vt:lpwstr>
      </vt:variant>
      <vt:variant>
        <vt:i4>1638459</vt:i4>
      </vt:variant>
      <vt:variant>
        <vt:i4>440</vt:i4>
      </vt:variant>
      <vt:variant>
        <vt:i4>0</vt:i4>
      </vt:variant>
      <vt:variant>
        <vt:i4>5</vt:i4>
      </vt:variant>
      <vt:variant>
        <vt:lpwstr/>
      </vt:variant>
      <vt:variant>
        <vt:lpwstr>_Toc162000880</vt:lpwstr>
      </vt:variant>
      <vt:variant>
        <vt:i4>1441851</vt:i4>
      </vt:variant>
      <vt:variant>
        <vt:i4>434</vt:i4>
      </vt:variant>
      <vt:variant>
        <vt:i4>0</vt:i4>
      </vt:variant>
      <vt:variant>
        <vt:i4>5</vt:i4>
      </vt:variant>
      <vt:variant>
        <vt:lpwstr/>
      </vt:variant>
      <vt:variant>
        <vt:lpwstr>_Toc162000879</vt:lpwstr>
      </vt:variant>
      <vt:variant>
        <vt:i4>1441851</vt:i4>
      </vt:variant>
      <vt:variant>
        <vt:i4>428</vt:i4>
      </vt:variant>
      <vt:variant>
        <vt:i4>0</vt:i4>
      </vt:variant>
      <vt:variant>
        <vt:i4>5</vt:i4>
      </vt:variant>
      <vt:variant>
        <vt:lpwstr/>
      </vt:variant>
      <vt:variant>
        <vt:lpwstr>_Toc162000878</vt:lpwstr>
      </vt:variant>
      <vt:variant>
        <vt:i4>1441851</vt:i4>
      </vt:variant>
      <vt:variant>
        <vt:i4>422</vt:i4>
      </vt:variant>
      <vt:variant>
        <vt:i4>0</vt:i4>
      </vt:variant>
      <vt:variant>
        <vt:i4>5</vt:i4>
      </vt:variant>
      <vt:variant>
        <vt:lpwstr/>
      </vt:variant>
      <vt:variant>
        <vt:lpwstr>_Toc162000877</vt:lpwstr>
      </vt:variant>
      <vt:variant>
        <vt:i4>1441851</vt:i4>
      </vt:variant>
      <vt:variant>
        <vt:i4>416</vt:i4>
      </vt:variant>
      <vt:variant>
        <vt:i4>0</vt:i4>
      </vt:variant>
      <vt:variant>
        <vt:i4>5</vt:i4>
      </vt:variant>
      <vt:variant>
        <vt:lpwstr/>
      </vt:variant>
      <vt:variant>
        <vt:lpwstr>_Toc162000876</vt:lpwstr>
      </vt:variant>
      <vt:variant>
        <vt:i4>1441851</vt:i4>
      </vt:variant>
      <vt:variant>
        <vt:i4>410</vt:i4>
      </vt:variant>
      <vt:variant>
        <vt:i4>0</vt:i4>
      </vt:variant>
      <vt:variant>
        <vt:i4>5</vt:i4>
      </vt:variant>
      <vt:variant>
        <vt:lpwstr/>
      </vt:variant>
      <vt:variant>
        <vt:lpwstr>_Toc162000875</vt:lpwstr>
      </vt:variant>
      <vt:variant>
        <vt:i4>1441851</vt:i4>
      </vt:variant>
      <vt:variant>
        <vt:i4>404</vt:i4>
      </vt:variant>
      <vt:variant>
        <vt:i4>0</vt:i4>
      </vt:variant>
      <vt:variant>
        <vt:i4>5</vt:i4>
      </vt:variant>
      <vt:variant>
        <vt:lpwstr/>
      </vt:variant>
      <vt:variant>
        <vt:lpwstr>_Toc162000874</vt:lpwstr>
      </vt:variant>
      <vt:variant>
        <vt:i4>1441851</vt:i4>
      </vt:variant>
      <vt:variant>
        <vt:i4>398</vt:i4>
      </vt:variant>
      <vt:variant>
        <vt:i4>0</vt:i4>
      </vt:variant>
      <vt:variant>
        <vt:i4>5</vt:i4>
      </vt:variant>
      <vt:variant>
        <vt:lpwstr/>
      </vt:variant>
      <vt:variant>
        <vt:lpwstr>_Toc162000873</vt:lpwstr>
      </vt:variant>
      <vt:variant>
        <vt:i4>1441851</vt:i4>
      </vt:variant>
      <vt:variant>
        <vt:i4>392</vt:i4>
      </vt:variant>
      <vt:variant>
        <vt:i4>0</vt:i4>
      </vt:variant>
      <vt:variant>
        <vt:i4>5</vt:i4>
      </vt:variant>
      <vt:variant>
        <vt:lpwstr/>
      </vt:variant>
      <vt:variant>
        <vt:lpwstr>_Toc162000872</vt:lpwstr>
      </vt:variant>
      <vt:variant>
        <vt:i4>1441851</vt:i4>
      </vt:variant>
      <vt:variant>
        <vt:i4>386</vt:i4>
      </vt:variant>
      <vt:variant>
        <vt:i4>0</vt:i4>
      </vt:variant>
      <vt:variant>
        <vt:i4>5</vt:i4>
      </vt:variant>
      <vt:variant>
        <vt:lpwstr/>
      </vt:variant>
      <vt:variant>
        <vt:lpwstr>_Toc162000871</vt:lpwstr>
      </vt:variant>
      <vt:variant>
        <vt:i4>1441851</vt:i4>
      </vt:variant>
      <vt:variant>
        <vt:i4>380</vt:i4>
      </vt:variant>
      <vt:variant>
        <vt:i4>0</vt:i4>
      </vt:variant>
      <vt:variant>
        <vt:i4>5</vt:i4>
      </vt:variant>
      <vt:variant>
        <vt:lpwstr/>
      </vt:variant>
      <vt:variant>
        <vt:lpwstr>_Toc162000870</vt:lpwstr>
      </vt:variant>
      <vt:variant>
        <vt:i4>1507387</vt:i4>
      </vt:variant>
      <vt:variant>
        <vt:i4>374</vt:i4>
      </vt:variant>
      <vt:variant>
        <vt:i4>0</vt:i4>
      </vt:variant>
      <vt:variant>
        <vt:i4>5</vt:i4>
      </vt:variant>
      <vt:variant>
        <vt:lpwstr/>
      </vt:variant>
      <vt:variant>
        <vt:lpwstr>_Toc162000869</vt:lpwstr>
      </vt:variant>
      <vt:variant>
        <vt:i4>1507387</vt:i4>
      </vt:variant>
      <vt:variant>
        <vt:i4>368</vt:i4>
      </vt:variant>
      <vt:variant>
        <vt:i4>0</vt:i4>
      </vt:variant>
      <vt:variant>
        <vt:i4>5</vt:i4>
      </vt:variant>
      <vt:variant>
        <vt:lpwstr/>
      </vt:variant>
      <vt:variant>
        <vt:lpwstr>_Toc162000868</vt:lpwstr>
      </vt:variant>
      <vt:variant>
        <vt:i4>1507387</vt:i4>
      </vt:variant>
      <vt:variant>
        <vt:i4>362</vt:i4>
      </vt:variant>
      <vt:variant>
        <vt:i4>0</vt:i4>
      </vt:variant>
      <vt:variant>
        <vt:i4>5</vt:i4>
      </vt:variant>
      <vt:variant>
        <vt:lpwstr/>
      </vt:variant>
      <vt:variant>
        <vt:lpwstr>_Toc162000867</vt:lpwstr>
      </vt:variant>
      <vt:variant>
        <vt:i4>1507387</vt:i4>
      </vt:variant>
      <vt:variant>
        <vt:i4>356</vt:i4>
      </vt:variant>
      <vt:variant>
        <vt:i4>0</vt:i4>
      </vt:variant>
      <vt:variant>
        <vt:i4>5</vt:i4>
      </vt:variant>
      <vt:variant>
        <vt:lpwstr/>
      </vt:variant>
      <vt:variant>
        <vt:lpwstr>_Toc162000866</vt:lpwstr>
      </vt:variant>
      <vt:variant>
        <vt:i4>7733370</vt:i4>
      </vt:variant>
      <vt:variant>
        <vt:i4>348</vt:i4>
      </vt:variant>
      <vt:variant>
        <vt:i4>0</vt:i4>
      </vt:variant>
      <vt:variant>
        <vt:i4>5</vt:i4>
      </vt:variant>
      <vt:variant>
        <vt:lpwstr>https://ntr.nl/Govert-naar-de-kern-van-de-aarde/558</vt:lpwstr>
      </vt:variant>
      <vt:variant>
        <vt:lpwstr/>
      </vt:variant>
      <vt:variant>
        <vt:i4>5308475</vt:i4>
      </vt:variant>
      <vt:variant>
        <vt:i4>345</vt:i4>
      </vt:variant>
      <vt:variant>
        <vt:i4>0</vt:i4>
      </vt:variant>
      <vt:variant>
        <vt:i4>5</vt:i4>
      </vt:variant>
      <vt:variant>
        <vt:lpwstr>https://www.youtube.com/watch?v=w8shYrF_OSU</vt:lpwstr>
      </vt:variant>
      <vt:variant>
        <vt:lpwstr/>
      </vt:variant>
      <vt:variant>
        <vt:i4>1638429</vt:i4>
      </vt:variant>
      <vt:variant>
        <vt:i4>342</vt:i4>
      </vt:variant>
      <vt:variant>
        <vt:i4>0</vt:i4>
      </vt:variant>
      <vt:variant>
        <vt:i4>5</vt:i4>
      </vt:variant>
      <vt:variant>
        <vt:lpwstr>https://today.oregonstate.edu/news/new-research-magnetite-salmon-noses-illuminates-understanding-sensory-mechanisms-enabling</vt:lpwstr>
      </vt:variant>
      <vt:variant>
        <vt:lpwstr/>
      </vt:variant>
      <vt:variant>
        <vt:i4>7536686</vt:i4>
      </vt:variant>
      <vt:variant>
        <vt:i4>339</vt:i4>
      </vt:variant>
      <vt:variant>
        <vt:i4>0</vt:i4>
      </vt:variant>
      <vt:variant>
        <vt:i4>5</vt:i4>
      </vt:variant>
      <vt:variant>
        <vt:lpwstr>https://www.nature.com/articles/nature01484</vt:lpwstr>
      </vt:variant>
      <vt:variant>
        <vt:lpwstr/>
      </vt:variant>
      <vt:variant>
        <vt:i4>7995504</vt:i4>
      </vt:variant>
      <vt:variant>
        <vt:i4>336</vt:i4>
      </vt:variant>
      <vt:variant>
        <vt:i4>0</vt:i4>
      </vt:variant>
      <vt:variant>
        <vt:i4>5</vt:i4>
      </vt:variant>
      <vt:variant>
        <vt:lpwstr>https://www.science.org/doi/10.1126/sciadv.abn7192</vt:lpwstr>
      </vt:variant>
      <vt:variant>
        <vt:lpwstr/>
      </vt:variant>
      <vt:variant>
        <vt:i4>786515</vt:i4>
      </vt:variant>
      <vt:variant>
        <vt:i4>333</vt:i4>
      </vt:variant>
      <vt:variant>
        <vt:i4>0</vt:i4>
      </vt:variant>
      <vt:variant>
        <vt:i4>5</vt:i4>
      </vt:variant>
      <vt:variant>
        <vt:lpwstr>https://www.photonics.com/Articles/Diamond_Defects_Boost_Magnetic_Field_Sensing_for/a68179</vt:lpwstr>
      </vt:variant>
      <vt:variant>
        <vt:lpwstr/>
      </vt:variant>
      <vt:variant>
        <vt:i4>6291525</vt:i4>
      </vt:variant>
      <vt:variant>
        <vt:i4>330</vt:i4>
      </vt:variant>
      <vt:variant>
        <vt:i4>0</vt:i4>
      </vt:variant>
      <vt:variant>
        <vt:i4>5</vt:i4>
      </vt:variant>
      <vt:variant>
        <vt:lpwstr>https://ntr.nl/Govert-naar-de-kern-van-de-aarde/558/detail/Wankel-kompas/VPWON_1344385</vt:lpwstr>
      </vt:variant>
      <vt:variant>
        <vt:lpwstr/>
      </vt:variant>
      <vt:variant>
        <vt:i4>1638491</vt:i4>
      </vt:variant>
      <vt:variant>
        <vt:i4>327</vt:i4>
      </vt:variant>
      <vt:variant>
        <vt:i4>0</vt:i4>
      </vt:variant>
      <vt:variant>
        <vt:i4>5</vt:i4>
      </vt:variant>
      <vt:variant>
        <vt:lpwstr>https://www.thorlabs.com/newgrouppage9.cfm?objectgroup_id=10756&amp;gad_source=1&amp;gclid=EAIaIQobChMIt_DChIewhAMVEJ6DBx3kQQN8EAAYAiAAEgKaPvD_BwE</vt:lpwstr>
      </vt:variant>
      <vt:variant>
        <vt:lpwstr/>
      </vt:variant>
      <vt:variant>
        <vt:i4>4456488</vt:i4>
      </vt:variant>
      <vt:variant>
        <vt:i4>324</vt:i4>
      </vt:variant>
      <vt:variant>
        <vt:i4>0</vt:i4>
      </vt:variant>
      <vt:variant>
        <vt:i4>5</vt:i4>
      </vt:variant>
      <vt:variant>
        <vt:lpwstr>https://en.wikipedia.org/wiki/Magnetite</vt:lpwstr>
      </vt:variant>
      <vt:variant>
        <vt:lpwstr>Biological_occurrences</vt:lpwstr>
      </vt:variant>
      <vt:variant>
        <vt:i4>4980752</vt:i4>
      </vt:variant>
      <vt:variant>
        <vt:i4>312</vt:i4>
      </vt:variant>
      <vt:variant>
        <vt:i4>0</vt:i4>
      </vt:variant>
      <vt:variant>
        <vt:i4>5</vt:i4>
      </vt:variant>
      <vt:variant>
        <vt:lpwstr>https://en.wikipedia.org/wiki/Orders_of_magnitude_(magnetic_field)</vt:lpwstr>
      </vt:variant>
      <vt:variant>
        <vt:lpwstr/>
      </vt:variant>
      <vt:variant>
        <vt:i4>8192059</vt:i4>
      </vt:variant>
      <vt:variant>
        <vt:i4>309</vt:i4>
      </vt:variant>
      <vt:variant>
        <vt:i4>0</vt:i4>
      </vt:variant>
      <vt:variant>
        <vt:i4>5</vt:i4>
      </vt:variant>
      <vt:variant>
        <vt:lpwstr>https://mriquestions.com/how-strong-is-30t.html</vt:lpwstr>
      </vt:variant>
      <vt:variant>
        <vt:lpwstr/>
      </vt:variant>
      <vt:variant>
        <vt:i4>3997820</vt:i4>
      </vt:variant>
      <vt:variant>
        <vt:i4>297</vt:i4>
      </vt:variant>
      <vt:variant>
        <vt:i4>0</vt:i4>
      </vt:variant>
      <vt:variant>
        <vt:i4>5</vt:i4>
      </vt:variant>
      <vt:variant>
        <vt:lpwstr>https://chem.libretexts.org/Bookshelves/Physical_and_Theoretical_Chemistry_Textbook_Maps/Supplemental_Modules_(Physical_and_Theoretical_Chemistry)/Spectroscopy/Electronic_Spectroscopy/Jablonski_diagram</vt:lpwstr>
      </vt:variant>
      <vt:variant>
        <vt:lpwstr/>
      </vt:variant>
      <vt:variant>
        <vt:i4>131091</vt:i4>
      </vt:variant>
      <vt:variant>
        <vt:i4>294</vt:i4>
      </vt:variant>
      <vt:variant>
        <vt:i4>0</vt:i4>
      </vt:variant>
      <vt:variant>
        <vt:i4>5</vt:i4>
      </vt:variant>
      <vt:variant>
        <vt:lpwstr>https://www.smithsonianmag.com/smart-news/researchers-find-first-fluorescent-frog-species-180962538/</vt:lpwstr>
      </vt:variant>
      <vt:variant>
        <vt:lpwstr/>
      </vt:variant>
      <vt:variant>
        <vt:i4>3932281</vt:i4>
      </vt:variant>
      <vt:variant>
        <vt:i4>252</vt:i4>
      </vt:variant>
      <vt:variant>
        <vt:i4>0</vt:i4>
      </vt:variant>
      <vt:variant>
        <vt:i4>5</vt:i4>
      </vt:variant>
      <vt:variant>
        <vt:lpwstr>https://commons.wikimedia.org/wiki/File:Mantis-Shrimp-Eyes.jpg</vt:lpwstr>
      </vt:variant>
      <vt:variant>
        <vt:lpwstr/>
      </vt:variant>
      <vt:variant>
        <vt:i4>4390931</vt:i4>
      </vt:variant>
      <vt:variant>
        <vt:i4>249</vt:i4>
      </vt:variant>
      <vt:variant>
        <vt:i4>0</vt:i4>
      </vt:variant>
      <vt:variant>
        <vt:i4>5</vt:i4>
      </vt:variant>
      <vt:variant>
        <vt:lpwstr>https://www.sciencephoto.com/media/308755/view/false-colour-sem-of-rods-and -cones-of-the-retina</vt:lpwstr>
      </vt:variant>
      <vt:variant>
        <vt:lpwstr/>
      </vt:variant>
      <vt:variant>
        <vt:i4>3670059</vt:i4>
      </vt:variant>
      <vt:variant>
        <vt:i4>246</vt:i4>
      </vt:variant>
      <vt:variant>
        <vt:i4>0</vt:i4>
      </vt:variant>
      <vt:variant>
        <vt:i4>5</vt:i4>
      </vt:variant>
      <vt:variant>
        <vt:lpwstr>https://www.coursehero.com/study-guides/cuny-csi-ap-1-2/special-senses-vision/</vt:lpwstr>
      </vt:variant>
      <vt:variant>
        <vt:lpwstr/>
      </vt:variant>
      <vt:variant>
        <vt:i4>4390917</vt:i4>
      </vt:variant>
      <vt:variant>
        <vt:i4>243</vt:i4>
      </vt:variant>
      <vt:variant>
        <vt:i4>0</vt:i4>
      </vt:variant>
      <vt:variant>
        <vt:i4>5</vt:i4>
      </vt:variant>
      <vt:variant>
        <vt:lpwstr>https://evantoh23.wordpress.com/2011/07/29/general-wave-properties-rope-wave/</vt:lpwstr>
      </vt:variant>
      <vt:variant>
        <vt:lpwstr/>
      </vt:variant>
      <vt:variant>
        <vt:i4>6357039</vt:i4>
      </vt:variant>
      <vt:variant>
        <vt:i4>228</vt:i4>
      </vt:variant>
      <vt:variant>
        <vt:i4>0</vt:i4>
      </vt:variant>
      <vt:variant>
        <vt:i4>5</vt:i4>
      </vt:variant>
      <vt:variant>
        <vt:lpwstr>https://news.mit.edu/2018/new-system-recovers-fresh-water-power-plants-0608</vt:lpwstr>
      </vt:variant>
      <vt:variant>
        <vt:lpwstr/>
      </vt:variant>
      <vt:variant>
        <vt:i4>8257590</vt:i4>
      </vt:variant>
      <vt:variant>
        <vt:i4>225</vt:i4>
      </vt:variant>
      <vt:variant>
        <vt:i4>0</vt:i4>
      </vt:variant>
      <vt:variant>
        <vt:i4>5</vt:i4>
      </vt:variant>
      <vt:variant>
        <vt:lpwstr>https://energy.mit.edu/news/new-system-recovers-fresh-water-from-power-plants/</vt:lpwstr>
      </vt:variant>
      <vt:variant>
        <vt:lpwstr/>
      </vt:variant>
      <vt:variant>
        <vt:i4>1376319</vt:i4>
      </vt:variant>
      <vt:variant>
        <vt:i4>206</vt:i4>
      </vt:variant>
      <vt:variant>
        <vt:i4>0</vt:i4>
      </vt:variant>
      <vt:variant>
        <vt:i4>5</vt:i4>
      </vt:variant>
      <vt:variant>
        <vt:lpwstr/>
      </vt:variant>
      <vt:variant>
        <vt:lpwstr>_Toc165031854</vt:lpwstr>
      </vt:variant>
      <vt:variant>
        <vt:i4>1376319</vt:i4>
      </vt:variant>
      <vt:variant>
        <vt:i4>200</vt:i4>
      </vt:variant>
      <vt:variant>
        <vt:i4>0</vt:i4>
      </vt:variant>
      <vt:variant>
        <vt:i4>5</vt:i4>
      </vt:variant>
      <vt:variant>
        <vt:lpwstr/>
      </vt:variant>
      <vt:variant>
        <vt:lpwstr>_Toc165031853</vt:lpwstr>
      </vt:variant>
      <vt:variant>
        <vt:i4>1376319</vt:i4>
      </vt:variant>
      <vt:variant>
        <vt:i4>194</vt:i4>
      </vt:variant>
      <vt:variant>
        <vt:i4>0</vt:i4>
      </vt:variant>
      <vt:variant>
        <vt:i4>5</vt:i4>
      </vt:variant>
      <vt:variant>
        <vt:lpwstr/>
      </vt:variant>
      <vt:variant>
        <vt:lpwstr>_Toc165031852</vt:lpwstr>
      </vt:variant>
      <vt:variant>
        <vt:i4>1376319</vt:i4>
      </vt:variant>
      <vt:variant>
        <vt:i4>188</vt:i4>
      </vt:variant>
      <vt:variant>
        <vt:i4>0</vt:i4>
      </vt:variant>
      <vt:variant>
        <vt:i4>5</vt:i4>
      </vt:variant>
      <vt:variant>
        <vt:lpwstr/>
      </vt:variant>
      <vt:variant>
        <vt:lpwstr>_Toc165031851</vt:lpwstr>
      </vt:variant>
      <vt:variant>
        <vt:i4>1376319</vt:i4>
      </vt:variant>
      <vt:variant>
        <vt:i4>182</vt:i4>
      </vt:variant>
      <vt:variant>
        <vt:i4>0</vt:i4>
      </vt:variant>
      <vt:variant>
        <vt:i4>5</vt:i4>
      </vt:variant>
      <vt:variant>
        <vt:lpwstr/>
      </vt:variant>
      <vt:variant>
        <vt:lpwstr>_Toc165031850</vt:lpwstr>
      </vt:variant>
      <vt:variant>
        <vt:i4>1310783</vt:i4>
      </vt:variant>
      <vt:variant>
        <vt:i4>176</vt:i4>
      </vt:variant>
      <vt:variant>
        <vt:i4>0</vt:i4>
      </vt:variant>
      <vt:variant>
        <vt:i4>5</vt:i4>
      </vt:variant>
      <vt:variant>
        <vt:lpwstr/>
      </vt:variant>
      <vt:variant>
        <vt:lpwstr>_Toc165031849</vt:lpwstr>
      </vt:variant>
      <vt:variant>
        <vt:i4>1310783</vt:i4>
      </vt:variant>
      <vt:variant>
        <vt:i4>170</vt:i4>
      </vt:variant>
      <vt:variant>
        <vt:i4>0</vt:i4>
      </vt:variant>
      <vt:variant>
        <vt:i4>5</vt:i4>
      </vt:variant>
      <vt:variant>
        <vt:lpwstr/>
      </vt:variant>
      <vt:variant>
        <vt:lpwstr>_Toc165031848</vt:lpwstr>
      </vt:variant>
      <vt:variant>
        <vt:i4>1310783</vt:i4>
      </vt:variant>
      <vt:variant>
        <vt:i4>164</vt:i4>
      </vt:variant>
      <vt:variant>
        <vt:i4>0</vt:i4>
      </vt:variant>
      <vt:variant>
        <vt:i4>5</vt:i4>
      </vt:variant>
      <vt:variant>
        <vt:lpwstr/>
      </vt:variant>
      <vt:variant>
        <vt:lpwstr>_Toc165031847</vt:lpwstr>
      </vt:variant>
      <vt:variant>
        <vt:i4>1310783</vt:i4>
      </vt:variant>
      <vt:variant>
        <vt:i4>158</vt:i4>
      </vt:variant>
      <vt:variant>
        <vt:i4>0</vt:i4>
      </vt:variant>
      <vt:variant>
        <vt:i4>5</vt:i4>
      </vt:variant>
      <vt:variant>
        <vt:lpwstr/>
      </vt:variant>
      <vt:variant>
        <vt:lpwstr>_Toc165031846</vt:lpwstr>
      </vt:variant>
      <vt:variant>
        <vt:i4>1310783</vt:i4>
      </vt:variant>
      <vt:variant>
        <vt:i4>152</vt:i4>
      </vt:variant>
      <vt:variant>
        <vt:i4>0</vt:i4>
      </vt:variant>
      <vt:variant>
        <vt:i4>5</vt:i4>
      </vt:variant>
      <vt:variant>
        <vt:lpwstr/>
      </vt:variant>
      <vt:variant>
        <vt:lpwstr>_Toc165031845</vt:lpwstr>
      </vt:variant>
      <vt:variant>
        <vt:i4>1310783</vt:i4>
      </vt:variant>
      <vt:variant>
        <vt:i4>146</vt:i4>
      </vt:variant>
      <vt:variant>
        <vt:i4>0</vt:i4>
      </vt:variant>
      <vt:variant>
        <vt:i4>5</vt:i4>
      </vt:variant>
      <vt:variant>
        <vt:lpwstr/>
      </vt:variant>
      <vt:variant>
        <vt:lpwstr>_Toc165031844</vt:lpwstr>
      </vt:variant>
      <vt:variant>
        <vt:i4>1310783</vt:i4>
      </vt:variant>
      <vt:variant>
        <vt:i4>140</vt:i4>
      </vt:variant>
      <vt:variant>
        <vt:i4>0</vt:i4>
      </vt:variant>
      <vt:variant>
        <vt:i4>5</vt:i4>
      </vt:variant>
      <vt:variant>
        <vt:lpwstr/>
      </vt:variant>
      <vt:variant>
        <vt:lpwstr>_Toc165031843</vt:lpwstr>
      </vt:variant>
      <vt:variant>
        <vt:i4>1310783</vt:i4>
      </vt:variant>
      <vt:variant>
        <vt:i4>134</vt:i4>
      </vt:variant>
      <vt:variant>
        <vt:i4>0</vt:i4>
      </vt:variant>
      <vt:variant>
        <vt:i4>5</vt:i4>
      </vt:variant>
      <vt:variant>
        <vt:lpwstr/>
      </vt:variant>
      <vt:variant>
        <vt:lpwstr>_Toc165031842</vt:lpwstr>
      </vt:variant>
      <vt:variant>
        <vt:i4>1310783</vt:i4>
      </vt:variant>
      <vt:variant>
        <vt:i4>128</vt:i4>
      </vt:variant>
      <vt:variant>
        <vt:i4>0</vt:i4>
      </vt:variant>
      <vt:variant>
        <vt:i4>5</vt:i4>
      </vt:variant>
      <vt:variant>
        <vt:lpwstr/>
      </vt:variant>
      <vt:variant>
        <vt:lpwstr>_Toc165031841</vt:lpwstr>
      </vt:variant>
      <vt:variant>
        <vt:i4>1310783</vt:i4>
      </vt:variant>
      <vt:variant>
        <vt:i4>122</vt:i4>
      </vt:variant>
      <vt:variant>
        <vt:i4>0</vt:i4>
      </vt:variant>
      <vt:variant>
        <vt:i4>5</vt:i4>
      </vt:variant>
      <vt:variant>
        <vt:lpwstr/>
      </vt:variant>
      <vt:variant>
        <vt:lpwstr>_Toc165031840</vt:lpwstr>
      </vt:variant>
      <vt:variant>
        <vt:i4>1245247</vt:i4>
      </vt:variant>
      <vt:variant>
        <vt:i4>116</vt:i4>
      </vt:variant>
      <vt:variant>
        <vt:i4>0</vt:i4>
      </vt:variant>
      <vt:variant>
        <vt:i4>5</vt:i4>
      </vt:variant>
      <vt:variant>
        <vt:lpwstr/>
      </vt:variant>
      <vt:variant>
        <vt:lpwstr>_Toc165031839</vt:lpwstr>
      </vt:variant>
      <vt:variant>
        <vt:i4>1245247</vt:i4>
      </vt:variant>
      <vt:variant>
        <vt:i4>110</vt:i4>
      </vt:variant>
      <vt:variant>
        <vt:i4>0</vt:i4>
      </vt:variant>
      <vt:variant>
        <vt:i4>5</vt:i4>
      </vt:variant>
      <vt:variant>
        <vt:lpwstr/>
      </vt:variant>
      <vt:variant>
        <vt:lpwstr>_Toc165031838</vt:lpwstr>
      </vt:variant>
      <vt:variant>
        <vt:i4>1245247</vt:i4>
      </vt:variant>
      <vt:variant>
        <vt:i4>104</vt:i4>
      </vt:variant>
      <vt:variant>
        <vt:i4>0</vt:i4>
      </vt:variant>
      <vt:variant>
        <vt:i4>5</vt:i4>
      </vt:variant>
      <vt:variant>
        <vt:lpwstr/>
      </vt:variant>
      <vt:variant>
        <vt:lpwstr>_Toc165031837</vt:lpwstr>
      </vt:variant>
      <vt:variant>
        <vt:i4>1245247</vt:i4>
      </vt:variant>
      <vt:variant>
        <vt:i4>98</vt:i4>
      </vt:variant>
      <vt:variant>
        <vt:i4>0</vt:i4>
      </vt:variant>
      <vt:variant>
        <vt:i4>5</vt:i4>
      </vt:variant>
      <vt:variant>
        <vt:lpwstr/>
      </vt:variant>
      <vt:variant>
        <vt:lpwstr>_Toc165031836</vt:lpwstr>
      </vt:variant>
      <vt:variant>
        <vt:i4>1245247</vt:i4>
      </vt:variant>
      <vt:variant>
        <vt:i4>92</vt:i4>
      </vt:variant>
      <vt:variant>
        <vt:i4>0</vt:i4>
      </vt:variant>
      <vt:variant>
        <vt:i4>5</vt:i4>
      </vt:variant>
      <vt:variant>
        <vt:lpwstr/>
      </vt:variant>
      <vt:variant>
        <vt:lpwstr>_Toc165031835</vt:lpwstr>
      </vt:variant>
      <vt:variant>
        <vt:i4>1245247</vt:i4>
      </vt:variant>
      <vt:variant>
        <vt:i4>86</vt:i4>
      </vt:variant>
      <vt:variant>
        <vt:i4>0</vt:i4>
      </vt:variant>
      <vt:variant>
        <vt:i4>5</vt:i4>
      </vt:variant>
      <vt:variant>
        <vt:lpwstr/>
      </vt:variant>
      <vt:variant>
        <vt:lpwstr>_Toc165031834</vt:lpwstr>
      </vt:variant>
      <vt:variant>
        <vt:i4>1245247</vt:i4>
      </vt:variant>
      <vt:variant>
        <vt:i4>80</vt:i4>
      </vt:variant>
      <vt:variant>
        <vt:i4>0</vt:i4>
      </vt:variant>
      <vt:variant>
        <vt:i4>5</vt:i4>
      </vt:variant>
      <vt:variant>
        <vt:lpwstr/>
      </vt:variant>
      <vt:variant>
        <vt:lpwstr>_Toc165031833</vt:lpwstr>
      </vt:variant>
      <vt:variant>
        <vt:i4>1245247</vt:i4>
      </vt:variant>
      <vt:variant>
        <vt:i4>74</vt:i4>
      </vt:variant>
      <vt:variant>
        <vt:i4>0</vt:i4>
      </vt:variant>
      <vt:variant>
        <vt:i4>5</vt:i4>
      </vt:variant>
      <vt:variant>
        <vt:lpwstr/>
      </vt:variant>
      <vt:variant>
        <vt:lpwstr>_Toc165031832</vt:lpwstr>
      </vt:variant>
      <vt:variant>
        <vt:i4>1245247</vt:i4>
      </vt:variant>
      <vt:variant>
        <vt:i4>68</vt:i4>
      </vt:variant>
      <vt:variant>
        <vt:i4>0</vt:i4>
      </vt:variant>
      <vt:variant>
        <vt:i4>5</vt:i4>
      </vt:variant>
      <vt:variant>
        <vt:lpwstr/>
      </vt:variant>
      <vt:variant>
        <vt:lpwstr>_Toc165031831</vt:lpwstr>
      </vt:variant>
      <vt:variant>
        <vt:i4>1245247</vt:i4>
      </vt:variant>
      <vt:variant>
        <vt:i4>62</vt:i4>
      </vt:variant>
      <vt:variant>
        <vt:i4>0</vt:i4>
      </vt:variant>
      <vt:variant>
        <vt:i4>5</vt:i4>
      </vt:variant>
      <vt:variant>
        <vt:lpwstr/>
      </vt:variant>
      <vt:variant>
        <vt:lpwstr>_Toc165031830</vt:lpwstr>
      </vt:variant>
      <vt:variant>
        <vt:i4>1179711</vt:i4>
      </vt:variant>
      <vt:variant>
        <vt:i4>56</vt:i4>
      </vt:variant>
      <vt:variant>
        <vt:i4>0</vt:i4>
      </vt:variant>
      <vt:variant>
        <vt:i4>5</vt:i4>
      </vt:variant>
      <vt:variant>
        <vt:lpwstr/>
      </vt:variant>
      <vt:variant>
        <vt:lpwstr>_Toc165031829</vt:lpwstr>
      </vt:variant>
      <vt:variant>
        <vt:i4>1179711</vt:i4>
      </vt:variant>
      <vt:variant>
        <vt:i4>50</vt:i4>
      </vt:variant>
      <vt:variant>
        <vt:i4>0</vt:i4>
      </vt:variant>
      <vt:variant>
        <vt:i4>5</vt:i4>
      </vt:variant>
      <vt:variant>
        <vt:lpwstr/>
      </vt:variant>
      <vt:variant>
        <vt:lpwstr>_Toc165031828</vt:lpwstr>
      </vt:variant>
      <vt:variant>
        <vt:i4>1179711</vt:i4>
      </vt:variant>
      <vt:variant>
        <vt:i4>44</vt:i4>
      </vt:variant>
      <vt:variant>
        <vt:i4>0</vt:i4>
      </vt:variant>
      <vt:variant>
        <vt:i4>5</vt:i4>
      </vt:variant>
      <vt:variant>
        <vt:lpwstr/>
      </vt:variant>
      <vt:variant>
        <vt:lpwstr>_Toc165031827</vt:lpwstr>
      </vt:variant>
      <vt:variant>
        <vt:i4>1179711</vt:i4>
      </vt:variant>
      <vt:variant>
        <vt:i4>38</vt:i4>
      </vt:variant>
      <vt:variant>
        <vt:i4>0</vt:i4>
      </vt:variant>
      <vt:variant>
        <vt:i4>5</vt:i4>
      </vt:variant>
      <vt:variant>
        <vt:lpwstr/>
      </vt:variant>
      <vt:variant>
        <vt:lpwstr>_Toc165031826</vt:lpwstr>
      </vt:variant>
      <vt:variant>
        <vt:i4>1179711</vt:i4>
      </vt:variant>
      <vt:variant>
        <vt:i4>32</vt:i4>
      </vt:variant>
      <vt:variant>
        <vt:i4>0</vt:i4>
      </vt:variant>
      <vt:variant>
        <vt:i4>5</vt:i4>
      </vt:variant>
      <vt:variant>
        <vt:lpwstr/>
      </vt:variant>
      <vt:variant>
        <vt:lpwstr>_Toc165031825</vt:lpwstr>
      </vt:variant>
      <vt:variant>
        <vt:i4>1179711</vt:i4>
      </vt:variant>
      <vt:variant>
        <vt:i4>26</vt:i4>
      </vt:variant>
      <vt:variant>
        <vt:i4>0</vt:i4>
      </vt:variant>
      <vt:variant>
        <vt:i4>5</vt:i4>
      </vt:variant>
      <vt:variant>
        <vt:lpwstr/>
      </vt:variant>
      <vt:variant>
        <vt:lpwstr>_Toc165031824</vt:lpwstr>
      </vt:variant>
      <vt:variant>
        <vt:i4>1179711</vt:i4>
      </vt:variant>
      <vt:variant>
        <vt:i4>20</vt:i4>
      </vt:variant>
      <vt:variant>
        <vt:i4>0</vt:i4>
      </vt:variant>
      <vt:variant>
        <vt:i4>5</vt:i4>
      </vt:variant>
      <vt:variant>
        <vt:lpwstr/>
      </vt:variant>
      <vt:variant>
        <vt:lpwstr>_Toc165031823</vt:lpwstr>
      </vt:variant>
      <vt:variant>
        <vt:i4>1179711</vt:i4>
      </vt:variant>
      <vt:variant>
        <vt:i4>14</vt:i4>
      </vt:variant>
      <vt:variant>
        <vt:i4>0</vt:i4>
      </vt:variant>
      <vt:variant>
        <vt:i4>5</vt:i4>
      </vt:variant>
      <vt:variant>
        <vt:lpwstr/>
      </vt:variant>
      <vt:variant>
        <vt:lpwstr>_Toc165031822</vt:lpwstr>
      </vt:variant>
      <vt:variant>
        <vt:i4>1179711</vt:i4>
      </vt:variant>
      <vt:variant>
        <vt:i4>8</vt:i4>
      </vt:variant>
      <vt:variant>
        <vt:i4>0</vt:i4>
      </vt:variant>
      <vt:variant>
        <vt:i4>5</vt:i4>
      </vt:variant>
      <vt:variant>
        <vt:lpwstr/>
      </vt:variant>
      <vt:variant>
        <vt:lpwstr>_Toc165031821</vt:lpwstr>
      </vt:variant>
      <vt:variant>
        <vt:i4>1179711</vt:i4>
      </vt:variant>
      <vt:variant>
        <vt:i4>2</vt:i4>
      </vt:variant>
      <vt:variant>
        <vt:i4>0</vt:i4>
      </vt:variant>
      <vt:variant>
        <vt:i4>5</vt:i4>
      </vt:variant>
      <vt:variant>
        <vt:lpwstr/>
      </vt:variant>
      <vt:variant>
        <vt:lpwstr>_Toc165031820</vt:lpwstr>
      </vt:variant>
      <vt:variant>
        <vt:i4>6488182</vt:i4>
      </vt:variant>
      <vt:variant>
        <vt:i4>66</vt:i4>
      </vt:variant>
      <vt:variant>
        <vt:i4>0</vt:i4>
      </vt:variant>
      <vt:variant>
        <vt:i4>5</vt:i4>
      </vt:variant>
      <vt:variant>
        <vt:lpwstr>https://www.youtube.com/watch?v=JV4Fk3VNZqs</vt:lpwstr>
      </vt:variant>
      <vt:variant>
        <vt:lpwstr/>
      </vt:variant>
      <vt:variant>
        <vt:i4>5111899</vt:i4>
      </vt:variant>
      <vt:variant>
        <vt:i4>63</vt:i4>
      </vt:variant>
      <vt:variant>
        <vt:i4>0</vt:i4>
      </vt:variant>
      <vt:variant>
        <vt:i4>5</vt:i4>
      </vt:variant>
      <vt:variant>
        <vt:lpwstr>https://www.lorentz.leidenuniv.nl/history/spin/goudsmit.html</vt:lpwstr>
      </vt:variant>
      <vt:variant>
        <vt:lpwstr/>
      </vt:variant>
      <vt:variant>
        <vt:i4>1572950</vt:i4>
      </vt:variant>
      <vt:variant>
        <vt:i4>60</vt:i4>
      </vt:variant>
      <vt:variant>
        <vt:i4>0</vt:i4>
      </vt:variant>
      <vt:variant>
        <vt:i4>5</vt:i4>
      </vt:variant>
      <vt:variant>
        <vt:lpwstr>https://plato-stanford-edu.tudelft.idm.oclc.org/entries/physics-experiment/app5.html</vt:lpwstr>
      </vt:variant>
      <vt:variant>
        <vt:lpwstr/>
      </vt:variant>
      <vt:variant>
        <vt:i4>2490495</vt:i4>
      </vt:variant>
      <vt:variant>
        <vt:i4>57</vt:i4>
      </vt:variant>
      <vt:variant>
        <vt:i4>0</vt:i4>
      </vt:variant>
      <vt:variant>
        <vt:i4>5</vt:i4>
      </vt:variant>
      <vt:variant>
        <vt:lpwstr>https://doi.org/10.1119/10.0003014</vt:lpwstr>
      </vt:variant>
      <vt:variant>
        <vt:lpwstr/>
      </vt:variant>
      <vt:variant>
        <vt:i4>852056</vt:i4>
      </vt:variant>
      <vt:variant>
        <vt:i4>54</vt:i4>
      </vt:variant>
      <vt:variant>
        <vt:i4>0</vt:i4>
      </vt:variant>
      <vt:variant>
        <vt:i4>5</vt:i4>
      </vt:variant>
      <vt:variant>
        <vt:lpwstr>https://doi.org/10.1119/1.2783151</vt:lpwstr>
      </vt:variant>
      <vt:variant>
        <vt:lpwstr/>
      </vt:variant>
      <vt:variant>
        <vt:i4>7471227</vt:i4>
      </vt:variant>
      <vt:variant>
        <vt:i4>51</vt:i4>
      </vt:variant>
      <vt:variant>
        <vt:i4>0</vt:i4>
      </vt:variant>
      <vt:variant>
        <vt:i4>5</vt:i4>
      </vt:variant>
      <vt:variant>
        <vt:lpwstr>https://doi.org/10.1021/acs.jchemed.8b00114</vt:lpwstr>
      </vt:variant>
      <vt:variant>
        <vt:lpwstr/>
      </vt:variant>
      <vt:variant>
        <vt:i4>4653062</vt:i4>
      </vt:variant>
      <vt:variant>
        <vt:i4>48</vt:i4>
      </vt:variant>
      <vt:variant>
        <vt:i4>0</vt:i4>
      </vt:variant>
      <vt:variant>
        <vt:i4>5</vt:i4>
      </vt:variant>
      <vt:variant>
        <vt:lpwstr>https://doi.org/10.1021/ed100290w</vt:lpwstr>
      </vt:variant>
      <vt:variant>
        <vt:lpwstr/>
      </vt:variant>
      <vt:variant>
        <vt:i4>7012405</vt:i4>
      </vt:variant>
      <vt:variant>
        <vt:i4>45</vt:i4>
      </vt:variant>
      <vt:variant>
        <vt:i4>0</vt:i4>
      </vt:variant>
      <vt:variant>
        <vt:i4>5</vt:i4>
      </vt:variant>
      <vt:variant>
        <vt:lpwstr>https://nightsea.com/articles/fluorescence-for-education-and-outreach/</vt:lpwstr>
      </vt:variant>
      <vt:variant>
        <vt:lpwstr/>
      </vt:variant>
      <vt:variant>
        <vt:i4>2949176</vt:i4>
      </vt:variant>
      <vt:variant>
        <vt:i4>42</vt:i4>
      </vt:variant>
      <vt:variant>
        <vt:i4>0</vt:i4>
      </vt:variant>
      <vt:variant>
        <vt:i4>5</vt:i4>
      </vt:variant>
      <vt:variant>
        <vt:lpwstr>https://www.scienceinschool.org/article/2022/fluorescence-microscopy-classroom/</vt:lpwstr>
      </vt:variant>
      <vt:variant>
        <vt:lpwstr/>
      </vt:variant>
      <vt:variant>
        <vt:i4>4128888</vt:i4>
      </vt:variant>
      <vt:variant>
        <vt:i4>39</vt:i4>
      </vt:variant>
      <vt:variant>
        <vt:i4>0</vt:i4>
      </vt:variant>
      <vt:variant>
        <vt:i4>5</vt:i4>
      </vt:variant>
      <vt:variant>
        <vt:lpwstr>https://www.youtube.com/watch?v=AF8d72mA41M</vt:lpwstr>
      </vt:variant>
      <vt:variant>
        <vt:lpwstr/>
      </vt:variant>
      <vt:variant>
        <vt:i4>7340144</vt:i4>
      </vt:variant>
      <vt:variant>
        <vt:i4>36</vt:i4>
      </vt:variant>
      <vt:variant>
        <vt:i4>0</vt:i4>
      </vt:variant>
      <vt:variant>
        <vt:i4>5</vt:i4>
      </vt:variant>
      <vt:variant>
        <vt:lpwstr>https://doi.org/10.1021/acs.jchemed.1c00328</vt:lpwstr>
      </vt:variant>
      <vt:variant>
        <vt:lpwstr/>
      </vt:variant>
      <vt:variant>
        <vt:i4>1769564</vt:i4>
      </vt:variant>
      <vt:variant>
        <vt:i4>33</vt:i4>
      </vt:variant>
      <vt:variant>
        <vt:i4>0</vt:i4>
      </vt:variant>
      <vt:variant>
        <vt:i4>5</vt:i4>
      </vt:variant>
      <vt:variant>
        <vt:lpwstr>https://leefilters.com/colour/071-tokyo-blue/</vt:lpwstr>
      </vt:variant>
      <vt:variant>
        <vt:lpwstr/>
      </vt:variant>
      <vt:variant>
        <vt:i4>5242884</vt:i4>
      </vt:variant>
      <vt:variant>
        <vt:i4>30</vt:i4>
      </vt:variant>
      <vt:variant>
        <vt:i4>0</vt:i4>
      </vt:variant>
      <vt:variant>
        <vt:i4>5</vt:i4>
      </vt:variant>
      <vt:variant>
        <vt:lpwstr>https://webshop-english.cma-science.nl/subject-areas/biology/sensors/usb-sensors/spectrometer-hd-usb.html</vt:lpwstr>
      </vt:variant>
      <vt:variant>
        <vt:lpwstr/>
      </vt:variant>
      <vt:variant>
        <vt:i4>3342367</vt:i4>
      </vt:variant>
      <vt:variant>
        <vt:i4>27</vt:i4>
      </vt:variant>
      <vt:variant>
        <vt:i4>0</vt:i4>
      </vt:variant>
      <vt:variant>
        <vt:i4>5</vt:i4>
      </vt:variant>
      <vt:variant>
        <vt:lpwstr>https://www.thorlabs.com/newgrouppage9.cfm?objectgroup_id=6930</vt:lpwstr>
      </vt:variant>
      <vt:variant>
        <vt:lpwstr/>
      </vt:variant>
      <vt:variant>
        <vt:i4>1441874</vt:i4>
      </vt:variant>
      <vt:variant>
        <vt:i4>24</vt:i4>
      </vt:variant>
      <vt:variant>
        <vt:i4>0</vt:i4>
      </vt:variant>
      <vt:variant>
        <vt:i4>5</vt:i4>
      </vt:variant>
      <vt:variant>
        <vt:lpwstr>https://hackaday.io/project/181144-raspberry-pi-spectrometer</vt:lpwstr>
      </vt:variant>
      <vt:variant>
        <vt:lpwstr/>
      </vt:variant>
      <vt:variant>
        <vt:i4>4849742</vt:i4>
      </vt:variant>
      <vt:variant>
        <vt:i4>21</vt:i4>
      </vt:variant>
      <vt:variant>
        <vt:i4>0</vt:i4>
      </vt:variant>
      <vt:variant>
        <vt:i4>5</vt:i4>
      </vt:variant>
      <vt:variant>
        <vt:lpwstr>https://www.leica-microsystems.com/science-lab/life-science/fluorescent-proteins-from-the-beginnings-to-the-nobel-prize/</vt:lpwstr>
      </vt:variant>
      <vt:variant>
        <vt:lpwstr/>
      </vt:variant>
      <vt:variant>
        <vt:i4>4325466</vt:i4>
      </vt:variant>
      <vt:variant>
        <vt:i4>18</vt:i4>
      </vt:variant>
      <vt:variant>
        <vt:i4>0</vt:i4>
      </vt:variant>
      <vt:variant>
        <vt:i4>5</vt:i4>
      </vt:variant>
      <vt:variant>
        <vt:lpwstr>https://www.pnas.org/doi/full/10.1073/pnas.1701053114</vt:lpwstr>
      </vt:variant>
      <vt:variant>
        <vt:lpwstr/>
      </vt:variant>
      <vt:variant>
        <vt:i4>7995510</vt:i4>
      </vt:variant>
      <vt:variant>
        <vt:i4>15</vt:i4>
      </vt:variant>
      <vt:variant>
        <vt:i4>0</vt:i4>
      </vt:variant>
      <vt:variant>
        <vt:i4>5</vt:i4>
      </vt:variant>
      <vt:variant>
        <vt:lpwstr>https://www.youtube.com/watch?v=wKIH-7ePOAk</vt:lpwstr>
      </vt:variant>
      <vt:variant>
        <vt:lpwstr/>
      </vt:variant>
      <vt:variant>
        <vt:i4>1572883</vt:i4>
      </vt:variant>
      <vt:variant>
        <vt:i4>12</vt:i4>
      </vt:variant>
      <vt:variant>
        <vt:i4>0</vt:i4>
      </vt:variant>
      <vt:variant>
        <vt:i4>5</vt:i4>
      </vt:variant>
      <vt:variant>
        <vt:lpwstr>https://www.instagram.com/richardvandewege/reel/C2IPyfjNMqj/</vt:lpwstr>
      </vt:variant>
      <vt:variant>
        <vt:lpwstr/>
      </vt:variant>
      <vt:variant>
        <vt:i4>3735669</vt:i4>
      </vt:variant>
      <vt:variant>
        <vt:i4>9</vt:i4>
      </vt:variant>
      <vt:variant>
        <vt:i4>0</vt:i4>
      </vt:variant>
      <vt:variant>
        <vt:i4>5</vt:i4>
      </vt:variant>
      <vt:variant>
        <vt:lpwstr>https://www.youtube.com/watch?v=TdR3ZZ6sp80</vt:lpwstr>
      </vt:variant>
      <vt:variant>
        <vt:lpwstr/>
      </vt:variant>
      <vt:variant>
        <vt:i4>5111873</vt:i4>
      </vt:variant>
      <vt:variant>
        <vt:i4>6</vt:i4>
      </vt:variant>
      <vt:variant>
        <vt:i4>0</vt:i4>
      </vt:variant>
      <vt:variant>
        <vt:i4>5</vt:i4>
      </vt:variant>
      <vt:variant>
        <vt:lpwstr>https://youtu.be/2pU5Yksk-po</vt:lpwstr>
      </vt:variant>
      <vt:variant>
        <vt:lpwstr/>
      </vt:variant>
      <vt:variant>
        <vt:i4>3080293</vt:i4>
      </vt:variant>
      <vt:variant>
        <vt:i4>3</vt:i4>
      </vt:variant>
      <vt:variant>
        <vt:i4>0</vt:i4>
      </vt:variant>
      <vt:variant>
        <vt:i4>5</vt:i4>
      </vt:variant>
      <vt:variant>
        <vt:lpwstr>https://pxhere.com/en/photo/1360825</vt:lpwstr>
      </vt:variant>
      <vt:variant>
        <vt:lpwstr/>
      </vt:variant>
      <vt:variant>
        <vt:i4>2752618</vt:i4>
      </vt:variant>
      <vt:variant>
        <vt:i4>0</vt:i4>
      </vt:variant>
      <vt:variant>
        <vt:i4>0</vt:i4>
      </vt:variant>
      <vt:variant>
        <vt:i4>5</vt:i4>
      </vt:variant>
      <vt:variant>
        <vt:lpwstr>https://pxhere.com/en/photo/671271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Rutger Ockhorst</dc:creator>
  <cp:keywords/>
  <dc:description/>
  <cp:lastModifiedBy>Freek Pols</cp:lastModifiedBy>
  <cp:revision>2</cp:revision>
  <dcterms:created xsi:type="dcterms:W3CDTF">2024-06-21T07:56:00Z</dcterms:created>
  <dcterms:modified xsi:type="dcterms:W3CDTF">2024-06-21T07:56:00Z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0x0101002D4C26F1451D0A44ABB73FA2C8A0D54B</vt:lpwstr>
  </property>
  <property fmtid="{D5CDD505-2E9C-101B-9397-08002B2CF9AE}" pid="3" name="MediaServiceImageTags">
    <vt:lpwstr/>
  </property>
</Properties>
</file>